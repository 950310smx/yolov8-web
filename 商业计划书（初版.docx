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32C0EF">
      <w:pPr>
        <w:spacing w:before="480" w:after="120" w:line="288" w:lineRule="auto"/>
        <w:jc w:val="center"/>
        <w:rPr>
          <w:rFonts w:hint="eastAsia" w:ascii="仿宋" w:hAnsi="仿宋" w:cs="仿宋"/>
        </w:rPr>
      </w:pPr>
      <w:r>
        <w:rPr>
          <w:rFonts w:hint="eastAsia" w:ascii="仿宋" w:hAnsi="仿宋" w:cs="仿宋"/>
          <w:b/>
          <w:sz w:val="52"/>
        </w:rPr>
        <w:t>商业计划书（初版）</w:t>
      </w:r>
    </w:p>
    <w:p w14:paraId="689D75F1">
      <w:pPr>
        <w:spacing w:after="120"/>
      </w:pPr>
      <w:bookmarkStart w:id="0" w:name="heading_0"/>
      <w:r>
        <w:rPr>
          <w:rFonts w:hint="eastAsia"/>
        </w:rPr>
        <w:t>格式要求：仿宋字体，首行缩进2个中文字符，行距固定值21磅，段后间距为0.5行，添加页码</w:t>
      </w:r>
      <w:bookmarkEnd w:id="0"/>
    </w:p>
    <w:p w14:paraId="78C6CD0C">
      <w:pPr>
        <w:spacing w:before="380" w:after="120" w:line="288" w:lineRule="auto"/>
        <w:jc w:val="left"/>
        <w:outlineLvl w:val="0"/>
        <w:rPr>
          <w:rFonts w:hint="eastAsia" w:ascii="仿宋" w:hAnsi="仿宋" w:cs="仿宋"/>
        </w:rPr>
      </w:pPr>
      <w:bookmarkStart w:id="1" w:name="_Toc3354"/>
      <w:bookmarkStart w:id="2" w:name="_Toc4287"/>
      <w:bookmarkStart w:id="3" w:name="heading_2"/>
      <w:r>
        <w:rPr>
          <w:rFonts w:hint="eastAsia" w:ascii="仿宋" w:hAnsi="仿宋" w:cs="仿宋"/>
          <w:b/>
          <w:sz w:val="36"/>
        </w:rPr>
        <w:t>封面</w:t>
      </w:r>
      <w:bookmarkEnd w:id="1"/>
      <w:bookmarkEnd w:id="2"/>
      <w:r>
        <w:rPr>
          <w:rFonts w:hint="eastAsia" w:ascii="仿宋" w:hAnsi="仿宋" w:cs="仿宋"/>
          <w:b/>
          <w:sz w:val="36"/>
        </w:rPr>
        <w:t xml:space="preserve">       </w:t>
      </w:r>
      <w:bookmarkEnd w:id="3"/>
    </w:p>
    <w:p w14:paraId="7C2BF0AF">
      <w:pPr>
        <w:spacing w:after="120"/>
        <w:rPr>
          <w:rFonts w:hint="eastAsia" w:ascii="仿宋" w:hAnsi="仿宋" w:cs="仿宋"/>
        </w:rPr>
      </w:pPr>
      <w:r>
        <w:rPr>
          <w:rFonts w:hint="eastAsia" w:ascii="仿宋" w:hAnsi="仿宋" w:cs="仿宋"/>
        </w:rPr>
        <w:t>项目名称：智料先知--基于AI深度学习的金属材料微观图像分析者</w:t>
      </w:r>
    </w:p>
    <w:p w14:paraId="776B77C6">
      <w:pPr>
        <w:spacing w:after="120"/>
        <w:rPr>
          <w:rFonts w:hint="eastAsia" w:ascii="仿宋" w:hAnsi="仿宋" w:cs="仿宋"/>
        </w:rPr>
      </w:pPr>
      <w:r>
        <w:rPr>
          <w:rFonts w:hint="eastAsia" w:ascii="仿宋" w:hAnsi="仿宋" w:cs="仿宋"/>
        </w:rPr>
        <w:t>负责人、所属学校、指导老师、团队成员、LOGO（如有）。</w:t>
      </w:r>
    </w:p>
    <w:p w14:paraId="22F262D5">
      <w:pPr>
        <w:spacing w:after="120"/>
        <w:rPr>
          <w:rFonts w:hint="eastAsia" w:ascii="仿宋" w:hAnsi="仿宋" w:cs="仿宋"/>
        </w:rPr>
      </w:pPr>
    </w:p>
    <w:p w14:paraId="68313390">
      <w:pPr>
        <w:spacing w:after="120"/>
        <w:rPr>
          <w:rFonts w:hint="eastAsia" w:ascii="仿宋" w:hAnsi="仿宋" w:cs="仿宋"/>
        </w:rPr>
      </w:pPr>
    </w:p>
    <w:p w14:paraId="46D45AAE">
      <w:pPr>
        <w:spacing w:after="120"/>
        <w:rPr>
          <w:rFonts w:hint="eastAsia" w:ascii="仿宋" w:hAnsi="仿宋" w:cs="仿宋"/>
        </w:rPr>
      </w:pPr>
    </w:p>
    <w:p w14:paraId="49A8FE53">
      <w:pPr>
        <w:spacing w:after="120"/>
        <w:rPr>
          <w:rFonts w:hint="eastAsia" w:ascii="仿宋" w:hAnsi="仿宋" w:cs="仿宋"/>
        </w:rPr>
      </w:pPr>
    </w:p>
    <w:p w14:paraId="791093A7">
      <w:pPr>
        <w:spacing w:after="120"/>
        <w:rPr>
          <w:rFonts w:hint="eastAsia" w:ascii="仿宋" w:hAnsi="仿宋" w:cs="仿宋"/>
        </w:rPr>
      </w:pPr>
    </w:p>
    <w:p w14:paraId="561D3B1A">
      <w:pPr>
        <w:spacing w:after="120"/>
        <w:rPr>
          <w:rFonts w:hint="eastAsia" w:ascii="仿宋" w:hAnsi="仿宋" w:cs="仿宋"/>
        </w:rPr>
      </w:pPr>
    </w:p>
    <w:p w14:paraId="5889ACA1">
      <w:pPr>
        <w:spacing w:after="120"/>
        <w:rPr>
          <w:rFonts w:hint="eastAsia" w:ascii="仿宋" w:hAnsi="仿宋" w:cs="仿宋"/>
        </w:rPr>
      </w:pPr>
    </w:p>
    <w:p w14:paraId="03C98202">
      <w:pPr>
        <w:spacing w:after="120"/>
        <w:rPr>
          <w:rFonts w:hint="eastAsia" w:ascii="仿宋" w:hAnsi="仿宋" w:cs="仿宋"/>
        </w:rPr>
      </w:pPr>
    </w:p>
    <w:p w14:paraId="6ED63024">
      <w:pPr>
        <w:spacing w:after="120"/>
        <w:rPr>
          <w:rFonts w:hint="eastAsia" w:ascii="仿宋" w:hAnsi="仿宋" w:cs="仿宋"/>
        </w:rPr>
      </w:pPr>
    </w:p>
    <w:p w14:paraId="4C2A624A">
      <w:pPr>
        <w:spacing w:after="120"/>
        <w:rPr>
          <w:rFonts w:hint="eastAsia" w:ascii="仿宋" w:hAnsi="仿宋" w:cs="仿宋"/>
        </w:rPr>
      </w:pPr>
    </w:p>
    <w:p w14:paraId="5732FC05">
      <w:pPr>
        <w:spacing w:after="120"/>
        <w:rPr>
          <w:rFonts w:hint="eastAsia" w:ascii="仿宋" w:hAnsi="仿宋" w:cs="仿宋"/>
        </w:rPr>
      </w:pPr>
    </w:p>
    <w:p w14:paraId="20EF11BD">
      <w:pPr>
        <w:spacing w:after="120"/>
        <w:rPr>
          <w:rFonts w:hint="eastAsia" w:ascii="仿宋" w:hAnsi="仿宋" w:cs="仿宋"/>
        </w:rPr>
      </w:pPr>
    </w:p>
    <w:p w14:paraId="4A2DA9A5">
      <w:pPr>
        <w:spacing w:after="120"/>
        <w:rPr>
          <w:rFonts w:hint="eastAsia" w:ascii="仿宋" w:hAnsi="仿宋" w:cs="仿宋"/>
        </w:rPr>
      </w:pPr>
    </w:p>
    <w:p w14:paraId="708BF60F">
      <w:pPr>
        <w:spacing w:after="120"/>
        <w:rPr>
          <w:rFonts w:hint="eastAsia" w:ascii="仿宋" w:hAnsi="仿宋" w:cs="仿宋"/>
        </w:rPr>
      </w:pPr>
    </w:p>
    <w:p w14:paraId="7CC80A02">
      <w:pPr>
        <w:spacing w:after="120"/>
        <w:rPr>
          <w:rFonts w:hint="eastAsia" w:ascii="仿宋" w:hAnsi="仿宋" w:cs="仿宋"/>
        </w:rPr>
      </w:pPr>
    </w:p>
    <w:p w14:paraId="5300615F">
      <w:pPr>
        <w:spacing w:after="120"/>
        <w:rPr>
          <w:rFonts w:hint="eastAsia" w:ascii="仿宋" w:hAnsi="仿宋" w:cs="仿宋"/>
        </w:rPr>
      </w:pPr>
    </w:p>
    <w:p w14:paraId="3669FA76">
      <w:pPr>
        <w:spacing w:after="120"/>
        <w:rPr>
          <w:rFonts w:hint="eastAsia" w:ascii="仿宋" w:hAnsi="仿宋" w:cs="仿宋"/>
        </w:rPr>
      </w:pPr>
    </w:p>
    <w:p w14:paraId="73227055">
      <w:pPr>
        <w:spacing w:after="0" w:afterLines="0" w:line="240" w:lineRule="auto"/>
        <w:jc w:val="center"/>
        <w:rPr>
          <w:rFonts w:hint="eastAsia" w:ascii="宋体" w:hAnsi="宋体" w:eastAsia="宋体"/>
          <w:sz w:val="21"/>
        </w:rPr>
      </w:pPr>
    </w:p>
    <w:sdt>
      <w:sdtPr>
        <w:rPr>
          <w:rStyle w:val="21"/>
          <w:sz w:val="44"/>
          <w:szCs w:val="44"/>
        </w:rPr>
        <w:id w:val="147460275"/>
        <w15:color w:val="DBDBDB"/>
        <w:docPartObj>
          <w:docPartGallery w:val="Table of Contents"/>
          <w:docPartUnique/>
        </w:docPartObj>
      </w:sdtPr>
      <w:sdtEndPr>
        <w:rPr>
          <w:rStyle w:val="21"/>
          <w:rFonts w:hint="eastAsia" w:ascii="仿宋" w:hAnsi="仿宋" w:cs="仿宋"/>
          <w:sz w:val="24"/>
          <w:szCs w:val="22"/>
        </w:rPr>
      </w:sdtEndPr>
      <w:sdtContent>
        <w:p w14:paraId="11E8AC82">
          <w:pPr>
            <w:spacing w:before="120" w:after="120" w:line="288" w:lineRule="auto"/>
            <w:jc w:val="center"/>
          </w:pPr>
          <w:bookmarkStart w:id="4" w:name="_Toc18502"/>
          <w:r>
            <w:rPr>
              <w:rStyle w:val="21"/>
              <w:sz w:val="44"/>
              <w:szCs w:val="44"/>
            </w:rPr>
            <w:t>目录</w:t>
          </w:r>
          <w:bookmarkEnd w:id="4"/>
          <w:r>
            <w:rPr>
              <w:rFonts w:hint="eastAsia" w:ascii="仿宋" w:hAnsi="仿宋" w:cs="仿宋"/>
            </w:rPr>
            <w:fldChar w:fldCharType="begin"/>
          </w:r>
          <w:r>
            <w:rPr>
              <w:rFonts w:hint="eastAsia" w:ascii="仿宋" w:hAnsi="仿宋" w:cs="仿宋"/>
            </w:rPr>
            <w:instrText xml:space="preserve">TOC \o "1-3" \h \u </w:instrText>
          </w:r>
          <w:r>
            <w:rPr>
              <w:rFonts w:hint="eastAsia" w:ascii="仿宋" w:hAnsi="仿宋" w:cs="仿宋"/>
            </w:rPr>
            <w:fldChar w:fldCharType="separate"/>
          </w:r>
        </w:p>
        <w:p w14:paraId="70174DD7">
          <w:pPr>
            <w:pStyle w:val="9"/>
            <w:tabs>
              <w:tab w:val="right" w:leader="dot" w:pos="8305"/>
            </w:tabs>
            <w:spacing w:after="120"/>
            <w:ind w:left="480"/>
          </w:pPr>
          <w:r>
            <w:fldChar w:fldCharType="begin"/>
          </w:r>
          <w:r>
            <w:instrText xml:space="preserve"> HYPERLINK \l "_Toc24856" </w:instrText>
          </w:r>
          <w:r>
            <w:fldChar w:fldCharType="separate"/>
          </w:r>
          <w:r>
            <w:rPr>
              <w:rFonts w:hint="eastAsia" w:ascii="仿宋" w:hAnsi="仿宋" w:cs="仿宋"/>
            </w:rPr>
            <w:t>1、项目概要</w:t>
          </w:r>
          <w:r>
            <w:tab/>
          </w:r>
          <w:r>
            <w:fldChar w:fldCharType="end"/>
          </w:r>
        </w:p>
        <w:p w14:paraId="7801C28C">
          <w:pPr>
            <w:pStyle w:val="7"/>
            <w:tabs>
              <w:tab w:val="right" w:leader="dot" w:pos="8305"/>
            </w:tabs>
            <w:spacing w:after="120"/>
            <w:ind w:left="960"/>
          </w:pPr>
          <w:r>
            <w:fldChar w:fldCharType="begin"/>
          </w:r>
          <w:r>
            <w:instrText xml:space="preserve"> HYPERLINK \l "_Toc22754" </w:instrText>
          </w:r>
          <w:r>
            <w:fldChar w:fldCharType="separate"/>
          </w:r>
          <w:r>
            <w:rPr>
              <w:rFonts w:hint="eastAsia"/>
            </w:rPr>
            <w:t>1.1项目背景</w:t>
          </w:r>
          <w:r>
            <w:tab/>
          </w:r>
          <w:r>
            <w:fldChar w:fldCharType="end"/>
          </w:r>
        </w:p>
        <w:p w14:paraId="03278CED">
          <w:pPr>
            <w:pStyle w:val="7"/>
            <w:tabs>
              <w:tab w:val="right" w:leader="dot" w:pos="8305"/>
            </w:tabs>
            <w:spacing w:after="120"/>
            <w:ind w:left="960"/>
          </w:pPr>
          <w:r>
            <w:fldChar w:fldCharType="begin"/>
          </w:r>
          <w:r>
            <w:instrText xml:space="preserve"> HYPERLINK \l "_Toc26995" </w:instrText>
          </w:r>
          <w:r>
            <w:fldChar w:fldCharType="separate"/>
          </w:r>
          <w:r>
            <w:rPr>
              <w:rFonts w:hint="eastAsia"/>
            </w:rPr>
            <w:t>1.2项目内容</w:t>
          </w:r>
          <w:r>
            <w:tab/>
          </w:r>
          <w:r>
            <w:fldChar w:fldCharType="end"/>
          </w:r>
        </w:p>
        <w:p w14:paraId="0DFB2086">
          <w:pPr>
            <w:pStyle w:val="7"/>
            <w:tabs>
              <w:tab w:val="right" w:leader="dot" w:pos="8305"/>
            </w:tabs>
            <w:spacing w:after="120"/>
            <w:ind w:left="960"/>
          </w:pPr>
          <w:r>
            <w:fldChar w:fldCharType="begin"/>
          </w:r>
          <w:r>
            <w:instrText xml:space="preserve"> HYPERLINK \l "_Toc21471" </w:instrText>
          </w:r>
          <w:r>
            <w:fldChar w:fldCharType="separate"/>
          </w:r>
          <w:r>
            <w:rPr>
              <w:rFonts w:hint="eastAsia"/>
            </w:rPr>
            <w:t>1.3项目进展（待改</w:t>
          </w:r>
          <w:r>
            <w:tab/>
          </w:r>
          <w:r>
            <w:fldChar w:fldCharType="end"/>
          </w:r>
        </w:p>
        <w:p w14:paraId="12207815">
          <w:pPr>
            <w:pStyle w:val="7"/>
            <w:tabs>
              <w:tab w:val="right" w:leader="dot" w:pos="8305"/>
            </w:tabs>
            <w:spacing w:after="120"/>
            <w:ind w:left="960"/>
          </w:pPr>
          <w:r>
            <w:fldChar w:fldCharType="begin"/>
          </w:r>
          <w:r>
            <w:instrText xml:space="preserve"> HYPERLINK \l "_Toc29805" </w:instrText>
          </w:r>
          <w:r>
            <w:fldChar w:fldCharType="separate"/>
          </w:r>
          <w:r>
            <w:rPr>
              <w:rFonts w:hint="eastAsia"/>
            </w:rPr>
            <w:t>1.4核心竞争力</w:t>
          </w:r>
          <w:r>
            <w:tab/>
          </w:r>
          <w:r>
            <w:fldChar w:fldCharType="end"/>
          </w:r>
        </w:p>
        <w:p w14:paraId="25F3BE9D">
          <w:pPr>
            <w:pStyle w:val="9"/>
            <w:tabs>
              <w:tab w:val="right" w:leader="dot" w:pos="8305"/>
            </w:tabs>
            <w:spacing w:after="120"/>
            <w:ind w:left="480"/>
          </w:pPr>
          <w:r>
            <w:fldChar w:fldCharType="begin"/>
          </w:r>
          <w:r>
            <w:instrText xml:space="preserve"> HYPERLINK \l "_Toc5822" </w:instrText>
          </w:r>
          <w:r>
            <w:fldChar w:fldCharType="separate"/>
          </w:r>
          <w:r>
            <w:rPr>
              <w:rFonts w:hint="eastAsia"/>
            </w:rPr>
            <w:t>2、市场分析</w:t>
          </w:r>
          <w:r>
            <w:tab/>
          </w:r>
          <w:r>
            <w:fldChar w:fldCharType="end"/>
          </w:r>
        </w:p>
        <w:p w14:paraId="14AA1909">
          <w:pPr>
            <w:pStyle w:val="7"/>
            <w:tabs>
              <w:tab w:val="right" w:leader="dot" w:pos="8305"/>
            </w:tabs>
            <w:spacing w:after="120"/>
            <w:ind w:left="960"/>
          </w:pPr>
          <w:r>
            <w:fldChar w:fldCharType="begin"/>
          </w:r>
          <w:r>
            <w:instrText xml:space="preserve"> HYPERLINK \l "_Toc31117" </w:instrText>
          </w:r>
          <w:r>
            <w:fldChar w:fldCharType="separate"/>
          </w:r>
          <w:r>
            <w:rPr>
              <w:rFonts w:hint="eastAsia"/>
            </w:rPr>
            <w:t>2.1行业背景</w:t>
          </w:r>
          <w:r>
            <w:tab/>
          </w:r>
          <w:r>
            <w:fldChar w:fldCharType="end"/>
          </w:r>
        </w:p>
        <w:p w14:paraId="13F60149">
          <w:pPr>
            <w:pStyle w:val="7"/>
            <w:tabs>
              <w:tab w:val="right" w:leader="dot" w:pos="8305"/>
            </w:tabs>
            <w:spacing w:after="120"/>
            <w:ind w:left="960"/>
          </w:pPr>
          <w:r>
            <w:fldChar w:fldCharType="begin"/>
          </w:r>
          <w:r>
            <w:instrText xml:space="preserve"> HYPERLINK \l "_Toc12999" </w:instrText>
          </w:r>
          <w:r>
            <w:fldChar w:fldCharType="separate"/>
          </w:r>
          <w:r>
            <w:rPr>
              <w:rFonts w:hint="eastAsia"/>
            </w:rPr>
            <w:t>2.2市场现状</w:t>
          </w:r>
          <w:r>
            <w:tab/>
          </w:r>
          <w:r>
            <w:fldChar w:fldCharType="end"/>
          </w:r>
        </w:p>
        <w:p w14:paraId="4BFF8E69">
          <w:pPr>
            <w:pStyle w:val="9"/>
            <w:tabs>
              <w:tab w:val="right" w:leader="dot" w:pos="8305"/>
            </w:tabs>
            <w:spacing w:after="120"/>
            <w:ind w:left="480"/>
          </w:pPr>
          <w:r>
            <w:fldChar w:fldCharType="begin"/>
          </w:r>
          <w:r>
            <w:instrText xml:space="preserve"> HYPERLINK \l "_Toc25942" </w:instrText>
          </w:r>
          <w:r>
            <w:fldChar w:fldCharType="separate"/>
          </w:r>
          <w:r>
            <w:rPr>
              <w:rFonts w:hint="eastAsia"/>
            </w:rPr>
            <w:t>3、产品介绍</w:t>
          </w:r>
          <w:r>
            <w:tab/>
          </w:r>
          <w:r>
            <w:fldChar w:fldCharType="end"/>
          </w:r>
        </w:p>
        <w:p w14:paraId="129165E1">
          <w:pPr>
            <w:pStyle w:val="7"/>
            <w:tabs>
              <w:tab w:val="right" w:leader="dot" w:pos="8305"/>
            </w:tabs>
            <w:spacing w:after="120"/>
            <w:ind w:left="960"/>
          </w:pPr>
          <w:r>
            <w:fldChar w:fldCharType="begin"/>
          </w:r>
          <w:r>
            <w:instrText xml:space="preserve"> HYPERLINK \l "_Toc26984" </w:instrText>
          </w:r>
          <w:r>
            <w:fldChar w:fldCharType="separate"/>
          </w:r>
          <w:r>
            <w:rPr>
              <w:rFonts w:hint="eastAsia"/>
            </w:rPr>
            <w:t>3.1产品结构</w:t>
          </w:r>
          <w:r>
            <w:tab/>
          </w:r>
          <w:r>
            <w:fldChar w:fldCharType="end"/>
          </w:r>
        </w:p>
        <w:p w14:paraId="4C55DE71">
          <w:pPr>
            <w:pStyle w:val="7"/>
            <w:tabs>
              <w:tab w:val="right" w:leader="dot" w:pos="8305"/>
            </w:tabs>
            <w:spacing w:after="120"/>
            <w:ind w:left="960"/>
          </w:pPr>
          <w:r>
            <w:fldChar w:fldCharType="begin"/>
          </w:r>
          <w:r>
            <w:instrText xml:space="preserve"> HYPERLINK \l "_Toc9892" </w:instrText>
          </w:r>
          <w:r>
            <w:fldChar w:fldCharType="separate"/>
          </w:r>
          <w:r>
            <w:rPr>
              <w:rFonts w:hint="eastAsia"/>
            </w:rPr>
            <w:t>3.2产品技术分析</w:t>
          </w:r>
          <w:r>
            <w:tab/>
          </w:r>
          <w:r>
            <w:fldChar w:fldCharType="end"/>
          </w:r>
        </w:p>
        <w:p w14:paraId="48831137">
          <w:pPr>
            <w:pStyle w:val="7"/>
            <w:tabs>
              <w:tab w:val="right" w:leader="dot" w:pos="8305"/>
            </w:tabs>
            <w:spacing w:after="120"/>
            <w:ind w:left="960"/>
          </w:pPr>
          <w:r>
            <w:fldChar w:fldCharType="begin"/>
          </w:r>
          <w:r>
            <w:instrText xml:space="preserve"> HYPERLINK \l "_Toc31882" </w:instrText>
          </w:r>
          <w:r>
            <w:fldChar w:fldCharType="separate"/>
          </w:r>
          <w:r>
            <w:rPr>
              <w:rFonts w:hint="eastAsia"/>
            </w:rPr>
            <w:t>3.3产品简介</w:t>
          </w:r>
          <w:r>
            <w:tab/>
          </w:r>
          <w:r>
            <w:fldChar w:fldCharType="end"/>
          </w:r>
        </w:p>
        <w:p w14:paraId="5849A472">
          <w:pPr>
            <w:pStyle w:val="9"/>
            <w:tabs>
              <w:tab w:val="right" w:leader="dot" w:pos="8305"/>
            </w:tabs>
            <w:spacing w:after="120"/>
            <w:ind w:left="480"/>
          </w:pPr>
          <w:r>
            <w:fldChar w:fldCharType="begin"/>
          </w:r>
          <w:r>
            <w:instrText xml:space="preserve"> HYPERLINK \l "_Toc21559" </w:instrText>
          </w:r>
          <w:r>
            <w:fldChar w:fldCharType="separate"/>
          </w:r>
          <w:r>
            <w:rPr>
              <w:rFonts w:hint="eastAsia"/>
            </w:rPr>
            <w:t>4.商业模式</w:t>
          </w:r>
          <w:r>
            <w:tab/>
          </w:r>
          <w:r>
            <w:fldChar w:fldCharType="end"/>
          </w:r>
        </w:p>
        <w:p w14:paraId="2C1EA655">
          <w:pPr>
            <w:pStyle w:val="7"/>
            <w:tabs>
              <w:tab w:val="right" w:leader="dot" w:pos="8305"/>
            </w:tabs>
            <w:spacing w:after="120"/>
            <w:ind w:left="960"/>
          </w:pPr>
          <w:r>
            <w:fldChar w:fldCharType="begin"/>
          </w:r>
          <w:r>
            <w:instrText xml:space="preserve"> HYPERLINK \l "_Toc31361" </w:instrText>
          </w:r>
          <w:r>
            <w:fldChar w:fldCharType="separate"/>
          </w:r>
          <w:r>
            <w:rPr>
              <w:rFonts w:hint="eastAsia"/>
            </w:rPr>
            <w:t>4.1 核心商业模式</w:t>
          </w:r>
          <w:r>
            <w:tab/>
          </w:r>
          <w:r>
            <w:fldChar w:fldCharType="end"/>
          </w:r>
        </w:p>
        <w:p w14:paraId="09D4AD8E">
          <w:pPr>
            <w:pStyle w:val="7"/>
            <w:tabs>
              <w:tab w:val="right" w:leader="dot" w:pos="8305"/>
            </w:tabs>
            <w:spacing w:after="120"/>
            <w:ind w:left="960"/>
          </w:pPr>
          <w:r>
            <w:fldChar w:fldCharType="begin"/>
          </w:r>
          <w:r>
            <w:instrText xml:space="preserve"> HYPERLINK \l "_Toc4959" </w:instrText>
          </w:r>
          <w:r>
            <w:fldChar w:fldCharType="separate"/>
          </w:r>
          <w:r>
            <w:rPr>
              <w:rFonts w:hint="eastAsia"/>
            </w:rPr>
            <w:t>4.2 服务套餐设计</w:t>
          </w:r>
          <w:r>
            <w:tab/>
          </w:r>
          <w:r>
            <w:fldChar w:fldCharType="end"/>
          </w:r>
        </w:p>
        <w:p w14:paraId="5C2640D8">
          <w:pPr>
            <w:pStyle w:val="7"/>
            <w:tabs>
              <w:tab w:val="right" w:leader="dot" w:pos="8305"/>
            </w:tabs>
            <w:spacing w:after="120"/>
            <w:ind w:left="960"/>
          </w:pPr>
          <w:r>
            <w:fldChar w:fldCharType="begin"/>
          </w:r>
          <w:r>
            <w:instrText xml:space="preserve"> HYPERLINK \l "_Toc10882" </w:instrText>
          </w:r>
          <w:r>
            <w:fldChar w:fldCharType="separate"/>
          </w:r>
          <w:r>
            <w:rPr>
              <w:rFonts w:hint="eastAsia"/>
            </w:rPr>
            <w:t>4.3 盈利模式分析</w:t>
          </w:r>
          <w:r>
            <w:tab/>
          </w:r>
          <w:r>
            <w:fldChar w:fldCharType="end"/>
          </w:r>
        </w:p>
        <w:p w14:paraId="475DB60D">
          <w:pPr>
            <w:pStyle w:val="9"/>
            <w:tabs>
              <w:tab w:val="right" w:leader="dot" w:pos="8305"/>
            </w:tabs>
            <w:spacing w:after="120"/>
            <w:ind w:left="480"/>
          </w:pPr>
          <w:r>
            <w:fldChar w:fldCharType="begin"/>
          </w:r>
          <w:r>
            <w:instrText xml:space="preserve"> HYPERLINK \l "_Toc28953" </w:instrText>
          </w:r>
          <w:r>
            <w:fldChar w:fldCharType="separate"/>
          </w:r>
          <w:r>
            <w:rPr>
              <w:rFonts w:hint="eastAsia"/>
            </w:rPr>
            <w:t>5、运营现状</w:t>
          </w:r>
          <w:r>
            <w:tab/>
          </w:r>
          <w:r>
            <w:fldChar w:fldCharType="end"/>
          </w:r>
        </w:p>
        <w:p w14:paraId="63144F00">
          <w:pPr>
            <w:pStyle w:val="7"/>
            <w:tabs>
              <w:tab w:val="right" w:leader="dot" w:pos="8305"/>
            </w:tabs>
            <w:spacing w:after="120"/>
            <w:ind w:left="960"/>
          </w:pPr>
          <w:r>
            <w:fldChar w:fldCharType="begin"/>
          </w:r>
          <w:r>
            <w:instrText xml:space="preserve"> HYPERLINK \l "_Toc9665" </w:instrText>
          </w:r>
          <w:r>
            <w:fldChar w:fldCharType="separate"/>
          </w:r>
          <w:r>
            <w:rPr>
              <w:rFonts w:hint="eastAsia"/>
            </w:rPr>
            <w:t>5.1技术成果</w:t>
          </w:r>
          <w:r>
            <w:tab/>
          </w:r>
          <w:r>
            <w:fldChar w:fldCharType="end"/>
          </w:r>
        </w:p>
        <w:p w14:paraId="0AFD4602">
          <w:pPr>
            <w:pStyle w:val="7"/>
            <w:tabs>
              <w:tab w:val="right" w:leader="dot" w:pos="8305"/>
            </w:tabs>
            <w:spacing w:after="120"/>
            <w:ind w:left="960"/>
          </w:pPr>
          <w:r>
            <w:fldChar w:fldCharType="begin"/>
          </w:r>
          <w:r>
            <w:instrText xml:space="preserve"> HYPERLINK \l "_Toc10540" </w:instrText>
          </w:r>
          <w:r>
            <w:fldChar w:fldCharType="separate"/>
          </w:r>
          <w:r>
            <w:rPr>
              <w:rFonts w:hint="eastAsia"/>
            </w:rPr>
            <w:t>5.2市场验证</w:t>
          </w:r>
          <w:r>
            <w:tab/>
          </w:r>
          <w:r>
            <w:fldChar w:fldCharType="end"/>
          </w:r>
        </w:p>
        <w:p w14:paraId="4F0BBA79">
          <w:pPr>
            <w:pStyle w:val="7"/>
            <w:tabs>
              <w:tab w:val="right" w:leader="dot" w:pos="8305"/>
            </w:tabs>
            <w:spacing w:after="120"/>
            <w:ind w:left="960"/>
          </w:pPr>
          <w:r>
            <w:fldChar w:fldCharType="begin"/>
          </w:r>
          <w:r>
            <w:instrText xml:space="preserve"> HYPERLINK \l "_Toc19122" </w:instrText>
          </w:r>
          <w:r>
            <w:fldChar w:fldCharType="separate"/>
          </w:r>
          <w:r>
            <w:rPr>
              <w:rFonts w:hint="eastAsia"/>
            </w:rPr>
            <w:t>5.3奖项与认可</w:t>
          </w:r>
          <w:r>
            <w:tab/>
          </w:r>
          <w:r>
            <w:fldChar w:fldCharType="end"/>
          </w:r>
        </w:p>
        <w:p w14:paraId="0A971866">
          <w:pPr>
            <w:pStyle w:val="9"/>
            <w:tabs>
              <w:tab w:val="right" w:leader="dot" w:pos="8305"/>
            </w:tabs>
            <w:spacing w:after="120"/>
            <w:ind w:left="480"/>
          </w:pPr>
          <w:r>
            <w:fldChar w:fldCharType="begin"/>
          </w:r>
          <w:r>
            <w:instrText xml:space="preserve"> HYPERLINK \l "_Toc29437" </w:instrText>
          </w:r>
          <w:r>
            <w:fldChar w:fldCharType="separate"/>
          </w:r>
          <w:r>
            <w:rPr>
              <w:rFonts w:hint="eastAsia"/>
            </w:rPr>
            <w:t>6.营销推广</w:t>
          </w:r>
          <w:r>
            <w:tab/>
          </w:r>
          <w:r>
            <w:fldChar w:fldCharType="end"/>
          </w:r>
        </w:p>
        <w:p w14:paraId="7259804F">
          <w:pPr>
            <w:pStyle w:val="7"/>
            <w:tabs>
              <w:tab w:val="right" w:leader="dot" w:pos="8305"/>
            </w:tabs>
            <w:spacing w:after="120"/>
            <w:ind w:left="960"/>
          </w:pPr>
          <w:r>
            <w:fldChar w:fldCharType="begin"/>
          </w:r>
          <w:r>
            <w:instrText xml:space="preserve"> HYPERLINK \l "_Toc25332" </w:instrText>
          </w:r>
          <w:r>
            <w:fldChar w:fldCharType="separate"/>
          </w:r>
          <w:r>
            <w:rPr>
              <w:rFonts w:hint="eastAsia"/>
            </w:rPr>
            <w:t>6.1 营销理念</w:t>
          </w:r>
          <w:r>
            <w:tab/>
          </w:r>
          <w:r>
            <w:fldChar w:fldCharType="end"/>
          </w:r>
        </w:p>
        <w:p w14:paraId="4D3BDE62">
          <w:pPr>
            <w:pStyle w:val="7"/>
            <w:tabs>
              <w:tab w:val="right" w:leader="dot" w:pos="8305"/>
            </w:tabs>
            <w:spacing w:after="120"/>
            <w:ind w:left="960"/>
          </w:pPr>
          <w:r>
            <w:fldChar w:fldCharType="begin"/>
          </w:r>
          <w:r>
            <w:instrText xml:space="preserve"> HYPERLINK \l "_Toc27189" </w:instrText>
          </w:r>
          <w:r>
            <w:fldChar w:fldCharType="separate"/>
          </w:r>
          <w:r>
            <w:rPr>
              <w:rFonts w:hint="eastAsia"/>
            </w:rPr>
            <w:t>6.2 营销产品</w:t>
          </w:r>
          <w:r>
            <w:tab/>
          </w:r>
          <w:r>
            <w:fldChar w:fldCharType="end"/>
          </w:r>
        </w:p>
        <w:p w14:paraId="5BFE8254">
          <w:pPr>
            <w:pStyle w:val="7"/>
            <w:tabs>
              <w:tab w:val="right" w:leader="dot" w:pos="8305"/>
            </w:tabs>
            <w:spacing w:after="120"/>
            <w:ind w:left="960"/>
          </w:pPr>
          <w:r>
            <w:fldChar w:fldCharType="begin"/>
          </w:r>
          <w:r>
            <w:instrText xml:space="preserve"> HYPERLINK \l "_Toc23026" </w:instrText>
          </w:r>
          <w:r>
            <w:fldChar w:fldCharType="separate"/>
          </w:r>
          <w:r>
            <w:rPr>
              <w:rFonts w:hint="eastAsia"/>
            </w:rPr>
            <w:t>6.3营销策略</w:t>
          </w:r>
          <w:r>
            <w:tab/>
          </w:r>
          <w:r>
            <w:fldChar w:fldCharType="end"/>
          </w:r>
        </w:p>
        <w:p w14:paraId="7EA88F55">
          <w:pPr>
            <w:pStyle w:val="7"/>
            <w:tabs>
              <w:tab w:val="right" w:leader="dot" w:pos="8305"/>
            </w:tabs>
            <w:spacing w:after="120"/>
            <w:ind w:left="960"/>
          </w:pPr>
          <w:r>
            <w:fldChar w:fldCharType="begin"/>
          </w:r>
          <w:r>
            <w:instrText xml:space="preserve"> HYPERLINK \l "_Toc6512" </w:instrText>
          </w:r>
          <w:r>
            <w:fldChar w:fldCharType="separate"/>
          </w:r>
          <w:r>
            <w:rPr>
              <w:rFonts w:hint="eastAsia"/>
            </w:rPr>
            <w:t>6.4销售服务</w:t>
          </w:r>
          <w:r>
            <w:tab/>
          </w:r>
          <w:r>
            <w:fldChar w:fldCharType="end"/>
          </w:r>
        </w:p>
        <w:p w14:paraId="41F28F17">
          <w:pPr>
            <w:pStyle w:val="9"/>
            <w:tabs>
              <w:tab w:val="right" w:leader="dot" w:pos="8305"/>
            </w:tabs>
            <w:spacing w:after="120"/>
            <w:ind w:left="480"/>
          </w:pPr>
          <w:r>
            <w:fldChar w:fldCharType="begin"/>
          </w:r>
          <w:r>
            <w:instrText xml:space="preserve"> HYPERLINK \l "_Toc4419" </w:instrText>
          </w:r>
          <w:r>
            <w:fldChar w:fldCharType="separate"/>
          </w:r>
          <w:r>
            <w:rPr>
              <w:rFonts w:hint="eastAsia"/>
            </w:rPr>
            <w:t>7.团队战略</w:t>
          </w:r>
          <w:r>
            <w:tab/>
          </w:r>
          <w:r>
            <w:fldChar w:fldCharType="end"/>
          </w:r>
        </w:p>
        <w:p w14:paraId="31621B26">
          <w:pPr>
            <w:pStyle w:val="7"/>
            <w:tabs>
              <w:tab w:val="right" w:leader="dot" w:pos="8305"/>
            </w:tabs>
            <w:spacing w:after="120"/>
            <w:ind w:left="960"/>
          </w:pPr>
          <w:r>
            <w:fldChar w:fldCharType="begin"/>
          </w:r>
          <w:r>
            <w:instrText xml:space="preserve"> HYPERLINK \l "_Toc8080" </w:instrText>
          </w:r>
          <w:r>
            <w:fldChar w:fldCharType="separate"/>
          </w:r>
          <w:r>
            <w:rPr>
              <w:rFonts w:hint="eastAsia"/>
            </w:rPr>
            <w:t>7.1团队简介</w:t>
          </w:r>
          <w:r>
            <w:tab/>
          </w:r>
          <w:r>
            <w:fldChar w:fldCharType="end"/>
          </w:r>
        </w:p>
        <w:p w14:paraId="32FCBA43">
          <w:pPr>
            <w:pStyle w:val="7"/>
            <w:tabs>
              <w:tab w:val="right" w:leader="dot" w:pos="8305"/>
            </w:tabs>
            <w:spacing w:after="120"/>
            <w:ind w:left="960"/>
          </w:pPr>
          <w:r>
            <w:fldChar w:fldCharType="begin"/>
          </w:r>
          <w:r>
            <w:instrText xml:space="preserve"> HYPERLINK \l "_Toc2381" </w:instrText>
          </w:r>
          <w:r>
            <w:fldChar w:fldCharType="separate"/>
          </w:r>
          <w:r>
            <w:rPr>
              <w:rFonts w:hint="eastAsia"/>
            </w:rPr>
            <w:t>7.2SWOT分析</w:t>
          </w:r>
          <w:r>
            <w:tab/>
          </w:r>
          <w:r>
            <w:fldChar w:fldCharType="end"/>
          </w:r>
        </w:p>
        <w:p w14:paraId="719028BE">
          <w:pPr>
            <w:pStyle w:val="7"/>
            <w:tabs>
              <w:tab w:val="right" w:leader="dot" w:pos="8305"/>
            </w:tabs>
            <w:spacing w:after="120"/>
            <w:ind w:left="960"/>
          </w:pPr>
          <w:r>
            <w:fldChar w:fldCharType="begin"/>
          </w:r>
          <w:r>
            <w:instrText xml:space="preserve"> HYPERLINK \l "_Toc27744" </w:instrText>
          </w:r>
          <w:r>
            <w:fldChar w:fldCharType="separate"/>
          </w:r>
          <w:r>
            <w:rPr>
              <w:rFonts w:hint="eastAsia"/>
            </w:rPr>
            <w:t>7.3团队总体战略</w:t>
          </w:r>
          <w:r>
            <w:tab/>
          </w:r>
          <w:r>
            <w:fldChar w:fldCharType="end"/>
          </w:r>
        </w:p>
        <w:p w14:paraId="033DDF3A">
          <w:pPr>
            <w:pStyle w:val="9"/>
            <w:tabs>
              <w:tab w:val="right" w:leader="dot" w:pos="8305"/>
            </w:tabs>
            <w:spacing w:after="120"/>
            <w:ind w:left="480"/>
          </w:pPr>
          <w:r>
            <w:fldChar w:fldCharType="begin"/>
          </w:r>
          <w:r>
            <w:instrText xml:space="preserve"> HYPERLINK \l "_Toc1973" </w:instrText>
          </w:r>
          <w:r>
            <w:fldChar w:fldCharType="separate"/>
          </w:r>
          <w:r>
            <w:rPr>
              <w:rFonts w:hint="eastAsia"/>
            </w:rPr>
            <w:t>8.组织管理</w:t>
          </w:r>
          <w:r>
            <w:tab/>
          </w:r>
          <w:r>
            <w:fldChar w:fldCharType="end"/>
          </w:r>
        </w:p>
        <w:p w14:paraId="0D849D1B">
          <w:pPr>
            <w:pStyle w:val="7"/>
            <w:tabs>
              <w:tab w:val="right" w:leader="dot" w:pos="8305"/>
            </w:tabs>
            <w:spacing w:after="120"/>
            <w:ind w:left="960"/>
          </w:pPr>
          <w:r>
            <w:fldChar w:fldCharType="begin"/>
          </w:r>
          <w:r>
            <w:instrText xml:space="preserve"> HYPERLINK \l "_Toc14261" </w:instrText>
          </w:r>
          <w:r>
            <w:fldChar w:fldCharType="separate"/>
          </w:r>
          <w:r>
            <w:rPr>
              <w:rFonts w:hint="eastAsia"/>
            </w:rPr>
            <w:t>8.1组织结构</w:t>
          </w:r>
          <w:r>
            <w:tab/>
          </w:r>
          <w:r>
            <w:fldChar w:fldCharType="end"/>
          </w:r>
        </w:p>
        <w:p w14:paraId="106D20CC">
          <w:pPr>
            <w:pStyle w:val="7"/>
            <w:tabs>
              <w:tab w:val="right" w:leader="dot" w:pos="8305"/>
            </w:tabs>
            <w:spacing w:after="120"/>
            <w:ind w:left="960"/>
          </w:pPr>
          <w:r>
            <w:fldChar w:fldCharType="begin"/>
          </w:r>
          <w:r>
            <w:instrText xml:space="preserve"> HYPERLINK \l "_Toc29351" </w:instrText>
          </w:r>
          <w:r>
            <w:fldChar w:fldCharType="separate"/>
          </w:r>
          <w:r>
            <w:rPr>
              <w:rFonts w:hint="eastAsia"/>
            </w:rPr>
            <w:t>8.2企业文化</w:t>
          </w:r>
          <w:r>
            <w:tab/>
          </w:r>
          <w:r>
            <w:fldChar w:fldCharType="end"/>
          </w:r>
        </w:p>
        <w:p w14:paraId="495E684C">
          <w:pPr>
            <w:pStyle w:val="9"/>
            <w:tabs>
              <w:tab w:val="right" w:leader="dot" w:pos="8305"/>
            </w:tabs>
            <w:spacing w:after="120"/>
            <w:ind w:left="480"/>
          </w:pPr>
          <w:r>
            <w:fldChar w:fldCharType="begin"/>
          </w:r>
          <w:r>
            <w:instrText xml:space="preserve"> HYPERLINK \l "_Toc11822" </w:instrText>
          </w:r>
          <w:r>
            <w:fldChar w:fldCharType="separate"/>
          </w:r>
          <w:r>
            <w:rPr>
              <w:rFonts w:hint="eastAsia"/>
            </w:rPr>
            <w:t>9.财务分析</w:t>
          </w:r>
          <w:r>
            <w:tab/>
          </w:r>
          <w:r>
            <w:fldChar w:fldCharType="end"/>
          </w:r>
        </w:p>
        <w:p w14:paraId="5BEE2828">
          <w:pPr>
            <w:pStyle w:val="7"/>
            <w:tabs>
              <w:tab w:val="right" w:leader="dot" w:pos="8305"/>
            </w:tabs>
            <w:spacing w:after="120"/>
            <w:ind w:left="960"/>
          </w:pPr>
          <w:r>
            <w:fldChar w:fldCharType="begin"/>
          </w:r>
          <w:r>
            <w:instrText xml:space="preserve"> HYPERLINK \l "_Toc3830" </w:instrText>
          </w:r>
          <w:r>
            <w:fldChar w:fldCharType="separate"/>
          </w:r>
          <w:r>
            <w:rPr>
              <w:rFonts w:hint="eastAsia"/>
            </w:rPr>
            <w:t>9.1 融资计划及股本结构</w:t>
          </w:r>
          <w:r>
            <w:tab/>
          </w:r>
          <w:r>
            <w:fldChar w:fldCharType="end"/>
          </w:r>
        </w:p>
        <w:p w14:paraId="7093CD4E">
          <w:pPr>
            <w:pStyle w:val="7"/>
            <w:tabs>
              <w:tab w:val="right" w:leader="dot" w:pos="8305"/>
            </w:tabs>
            <w:spacing w:after="120"/>
            <w:ind w:left="960"/>
          </w:pPr>
          <w:r>
            <w:fldChar w:fldCharType="begin"/>
          </w:r>
          <w:r>
            <w:instrText xml:space="preserve"> HYPERLINK \l "_Toc26934" </w:instrText>
          </w:r>
          <w:r>
            <w:fldChar w:fldCharType="separate"/>
          </w:r>
          <w:r>
            <w:rPr>
              <w:rFonts w:hint="eastAsia"/>
            </w:rPr>
            <w:t>9.2 资金用途</w:t>
          </w:r>
          <w:r>
            <w:tab/>
          </w:r>
          <w:r>
            <w:fldChar w:fldCharType="end"/>
          </w:r>
        </w:p>
        <w:p w14:paraId="50540A88">
          <w:pPr>
            <w:pStyle w:val="7"/>
            <w:tabs>
              <w:tab w:val="right" w:leader="dot" w:pos="8305"/>
            </w:tabs>
            <w:spacing w:after="120"/>
            <w:ind w:left="960"/>
          </w:pPr>
          <w:r>
            <w:fldChar w:fldCharType="begin"/>
          </w:r>
          <w:r>
            <w:instrText xml:space="preserve"> HYPERLINK \l "_Toc162" </w:instrText>
          </w:r>
          <w:r>
            <w:fldChar w:fldCharType="separate"/>
          </w:r>
          <w:r>
            <w:rPr>
              <w:rFonts w:hint="eastAsia"/>
            </w:rPr>
            <w:t>9.3财务预测</w:t>
          </w:r>
          <w:r>
            <w:tab/>
          </w:r>
          <w:r>
            <w:fldChar w:fldCharType="end"/>
          </w:r>
        </w:p>
        <w:p w14:paraId="2DF720AF">
          <w:pPr>
            <w:pStyle w:val="7"/>
            <w:tabs>
              <w:tab w:val="right" w:leader="dot" w:pos="8305"/>
            </w:tabs>
            <w:spacing w:after="120"/>
            <w:ind w:left="960"/>
          </w:pPr>
          <w:r>
            <w:fldChar w:fldCharType="begin"/>
          </w:r>
          <w:r>
            <w:instrText xml:space="preserve"> HYPERLINK \l "_Toc13316" </w:instrText>
          </w:r>
          <w:r>
            <w:fldChar w:fldCharType="separate"/>
          </w:r>
          <w:r>
            <w:rPr>
              <w:rFonts w:hint="eastAsia"/>
            </w:rPr>
            <w:t>9.4 预计利润表</w:t>
          </w:r>
          <w:r>
            <w:tab/>
          </w:r>
          <w:r>
            <w:fldChar w:fldCharType="end"/>
          </w:r>
        </w:p>
        <w:p w14:paraId="2E98D736">
          <w:pPr>
            <w:pStyle w:val="7"/>
            <w:tabs>
              <w:tab w:val="right" w:leader="dot" w:pos="8305"/>
            </w:tabs>
            <w:spacing w:after="120"/>
            <w:ind w:left="960"/>
            <w:rPr>
              <w:rFonts w:hint="eastAsia" w:ascii="仿宋" w:hAnsi="仿宋" w:cs="仿宋"/>
            </w:rPr>
          </w:pPr>
          <w:r>
            <w:fldChar w:fldCharType="begin"/>
          </w:r>
          <w:r>
            <w:instrText xml:space="preserve"> HYPERLINK \l "_Toc14085" </w:instrText>
          </w:r>
          <w:r>
            <w:fldChar w:fldCharType="separate"/>
          </w:r>
          <w:r>
            <w:rPr>
              <w:rFonts w:hint="eastAsia"/>
            </w:rPr>
            <w:t>9.5财务可行性分析</w:t>
          </w:r>
          <w:r>
            <w:tab/>
          </w:r>
          <w:r>
            <w:fldChar w:fldCharType="end"/>
          </w:r>
        </w:p>
        <w:p w14:paraId="50C780B5">
          <w:pPr>
            <w:pStyle w:val="9"/>
            <w:tabs>
              <w:tab w:val="right" w:leader="dot" w:pos="8305"/>
            </w:tabs>
            <w:spacing w:after="120"/>
            <w:ind w:left="480"/>
          </w:pPr>
          <w:r>
            <w:fldChar w:fldCharType="begin"/>
          </w:r>
          <w:r>
            <w:instrText xml:space="preserve"> HYPERLINK \l "_Toc11849" </w:instrText>
          </w:r>
          <w:r>
            <w:fldChar w:fldCharType="separate"/>
          </w:r>
          <w:r>
            <w:rPr>
              <w:rFonts w:hint="eastAsia"/>
            </w:rPr>
            <w:t>10.风险分析及对策</w:t>
          </w:r>
          <w:r>
            <w:tab/>
          </w:r>
          <w:r>
            <w:fldChar w:fldCharType="end"/>
          </w:r>
        </w:p>
        <w:p w14:paraId="3184CD8A">
          <w:pPr>
            <w:pStyle w:val="7"/>
            <w:tabs>
              <w:tab w:val="right" w:leader="dot" w:pos="8305"/>
            </w:tabs>
            <w:spacing w:after="120"/>
            <w:ind w:left="960"/>
          </w:pPr>
          <w:r>
            <w:fldChar w:fldCharType="begin"/>
          </w:r>
          <w:r>
            <w:instrText xml:space="preserve"> HYPERLINK \l "_Toc155" </w:instrText>
          </w:r>
          <w:r>
            <w:fldChar w:fldCharType="separate"/>
          </w:r>
          <w:r>
            <w:rPr>
              <w:rFonts w:hint="eastAsia"/>
            </w:rPr>
            <w:t>10.1市场风险及对策</w:t>
          </w:r>
          <w:r>
            <w:tab/>
          </w:r>
          <w:r>
            <w:fldChar w:fldCharType="end"/>
          </w:r>
        </w:p>
        <w:p w14:paraId="0447CE2C">
          <w:pPr>
            <w:pStyle w:val="7"/>
            <w:tabs>
              <w:tab w:val="right" w:leader="dot" w:pos="8305"/>
            </w:tabs>
            <w:spacing w:after="120"/>
            <w:ind w:left="960"/>
          </w:pPr>
          <w:r>
            <w:fldChar w:fldCharType="begin"/>
          </w:r>
          <w:r>
            <w:instrText xml:space="preserve"> HYPERLINK \l "_Toc32482" </w:instrText>
          </w:r>
          <w:r>
            <w:fldChar w:fldCharType="separate"/>
          </w:r>
          <w:r>
            <w:rPr>
              <w:rFonts w:hint="eastAsia"/>
            </w:rPr>
            <w:t>10.2技术风险及对策</w:t>
          </w:r>
          <w:r>
            <w:tab/>
          </w:r>
          <w:r>
            <w:fldChar w:fldCharType="end"/>
          </w:r>
        </w:p>
        <w:p w14:paraId="70EE6F62">
          <w:pPr>
            <w:pStyle w:val="7"/>
            <w:tabs>
              <w:tab w:val="right" w:leader="dot" w:pos="8305"/>
            </w:tabs>
            <w:spacing w:after="120"/>
            <w:ind w:left="960"/>
          </w:pPr>
          <w:r>
            <w:fldChar w:fldCharType="begin"/>
          </w:r>
          <w:r>
            <w:instrText xml:space="preserve"> HYPERLINK \l "_Toc15941" </w:instrText>
          </w:r>
          <w:r>
            <w:fldChar w:fldCharType="separate"/>
          </w:r>
          <w:r>
            <w:rPr>
              <w:rFonts w:hint="eastAsia"/>
            </w:rPr>
            <w:t>10.3管理风险及对策</w:t>
          </w:r>
          <w:r>
            <w:tab/>
          </w:r>
          <w:r>
            <w:fldChar w:fldCharType="end"/>
          </w:r>
        </w:p>
        <w:p w14:paraId="1E0C3964">
          <w:pPr>
            <w:pStyle w:val="7"/>
            <w:tabs>
              <w:tab w:val="right" w:leader="dot" w:pos="8305"/>
            </w:tabs>
            <w:spacing w:after="120"/>
            <w:ind w:left="960"/>
          </w:pPr>
          <w:r>
            <w:fldChar w:fldCharType="begin"/>
          </w:r>
          <w:r>
            <w:instrText xml:space="preserve"> HYPERLINK \l "_Toc17320" </w:instrText>
          </w:r>
          <w:r>
            <w:fldChar w:fldCharType="separate"/>
          </w:r>
          <w:r>
            <w:rPr>
              <w:rFonts w:hint="eastAsia"/>
            </w:rPr>
            <w:t>10.4行业风险及对策</w:t>
          </w:r>
          <w:r>
            <w:tab/>
          </w:r>
          <w:r>
            <w:fldChar w:fldCharType="end"/>
          </w:r>
        </w:p>
        <w:p w14:paraId="4A87658D">
          <w:pPr>
            <w:pStyle w:val="7"/>
            <w:tabs>
              <w:tab w:val="right" w:leader="dot" w:pos="8305"/>
            </w:tabs>
            <w:spacing w:after="120"/>
            <w:ind w:left="960"/>
          </w:pPr>
          <w:r>
            <w:fldChar w:fldCharType="begin"/>
          </w:r>
          <w:r>
            <w:instrText xml:space="preserve"> HYPERLINK \l "_Toc21068" </w:instrText>
          </w:r>
          <w:r>
            <w:fldChar w:fldCharType="separate"/>
          </w:r>
          <w:r>
            <w:rPr>
              <w:rFonts w:hint="eastAsia"/>
            </w:rPr>
            <w:t>10.5财务风险及对策</w:t>
          </w:r>
          <w:r>
            <w:tab/>
          </w:r>
          <w:r>
            <w:fldChar w:fldCharType="end"/>
          </w:r>
        </w:p>
        <w:p w14:paraId="48FDA92C">
          <w:pPr>
            <w:spacing w:before="120" w:after="120" w:line="288" w:lineRule="auto"/>
            <w:jc w:val="left"/>
            <w:rPr>
              <w:rFonts w:hint="eastAsia" w:ascii="仿宋" w:hAnsi="仿宋" w:cs="仿宋"/>
            </w:rPr>
          </w:pPr>
          <w:r>
            <w:rPr>
              <w:rFonts w:hint="eastAsia" w:ascii="仿宋" w:hAnsi="仿宋" w:cs="仿宋"/>
            </w:rPr>
            <w:fldChar w:fldCharType="end"/>
          </w:r>
        </w:p>
      </w:sdtContent>
    </w:sdt>
    <w:p w14:paraId="361B1153">
      <w:pPr>
        <w:spacing w:before="120" w:after="120" w:line="288" w:lineRule="auto"/>
        <w:jc w:val="left"/>
        <w:rPr>
          <w:rFonts w:hint="eastAsia" w:ascii="仿宋" w:hAnsi="仿宋" w:cs="仿宋"/>
        </w:rPr>
      </w:pPr>
      <w:bookmarkStart w:id="5" w:name="_Toc24856"/>
      <w:bookmarkStart w:id="6" w:name="heading_5"/>
    </w:p>
    <w:p w14:paraId="19B6096B">
      <w:pPr>
        <w:spacing w:before="120" w:after="120" w:line="288" w:lineRule="auto"/>
        <w:jc w:val="left"/>
        <w:rPr>
          <w:rFonts w:hint="eastAsia" w:ascii="仿宋" w:hAnsi="仿宋" w:cs="仿宋"/>
        </w:rPr>
      </w:pPr>
    </w:p>
    <w:p w14:paraId="512A1284">
      <w:pPr>
        <w:spacing w:before="120" w:after="120" w:line="288" w:lineRule="auto"/>
        <w:jc w:val="left"/>
        <w:rPr>
          <w:rFonts w:hint="eastAsia" w:ascii="仿宋" w:hAnsi="仿宋" w:cs="仿宋"/>
        </w:rPr>
      </w:pPr>
    </w:p>
    <w:p w14:paraId="354D7924">
      <w:pPr>
        <w:spacing w:before="120" w:after="120" w:line="288" w:lineRule="auto"/>
        <w:jc w:val="left"/>
        <w:rPr>
          <w:rFonts w:hint="eastAsia" w:ascii="仿宋" w:hAnsi="仿宋" w:cs="仿宋"/>
        </w:rPr>
      </w:pPr>
    </w:p>
    <w:p w14:paraId="75041C09">
      <w:pPr>
        <w:spacing w:before="120" w:after="120" w:line="288" w:lineRule="auto"/>
        <w:jc w:val="left"/>
        <w:rPr>
          <w:rFonts w:hint="eastAsia" w:ascii="仿宋" w:hAnsi="仿宋" w:cs="仿宋"/>
        </w:rPr>
      </w:pPr>
    </w:p>
    <w:p w14:paraId="0448FF5F">
      <w:pPr>
        <w:spacing w:before="120" w:after="120" w:line="288" w:lineRule="auto"/>
        <w:jc w:val="left"/>
        <w:rPr>
          <w:rFonts w:hint="eastAsia" w:ascii="仿宋" w:hAnsi="仿宋" w:cs="仿宋"/>
          <w:color w:val="0000FF"/>
        </w:rPr>
      </w:pPr>
      <w:r>
        <w:rPr>
          <w:rFonts w:hint="eastAsia" w:ascii="仿宋" w:hAnsi="仿宋" w:cs="仿宋"/>
          <w:b/>
          <w:sz w:val="32"/>
        </w:rPr>
        <w:t>1、项目概要</w:t>
      </w:r>
      <w:bookmarkEnd w:id="5"/>
      <w:bookmarkEnd w:id="6"/>
    </w:p>
    <w:p w14:paraId="31FB84EC">
      <w:pPr>
        <w:pStyle w:val="4"/>
        <w:spacing w:after="120"/>
      </w:pPr>
      <w:bookmarkStart w:id="7" w:name="_Toc22754"/>
      <w:r>
        <w:rPr>
          <w:rFonts w:hint="eastAsia"/>
        </w:rPr>
        <w:t>1.1项目背景</w:t>
      </w:r>
      <w:bookmarkEnd w:id="7"/>
    </w:p>
    <w:p w14:paraId="4B913C5A">
      <w:pPr>
        <w:spacing w:before="120" w:after="120" w:line="288" w:lineRule="auto"/>
        <w:jc w:val="left"/>
        <w:rPr>
          <w:rFonts w:hint="eastAsia" w:ascii="仿宋" w:hAnsi="仿宋" w:cs="仿宋"/>
          <w:sz w:val="22"/>
        </w:rPr>
      </w:pPr>
      <w:r>
        <w:rPr>
          <w:rFonts w:hint="eastAsia" w:ascii="仿宋" w:hAnsi="仿宋" w:cs="仿宋"/>
          <w:sz w:val="22"/>
        </w:rPr>
        <w:t>在新材料产业作为国家战略性支柱产业持续高速发展的背景下，叠加“人工智能+”行动计划的政策赋能，金属材料研发与质量检测正迎来智能化升级的历史性机遇。然而与宏观产业迈向智能化、数字化的宏大图景相比，微观尺度下的材料分析领域仍深陷于传统作业模式的窠臼之中。当前市场呈现出典型的“三高三低”矛盾格局：高端制造对材料性能的极致追求与底层分析手段的滞后形成巨大落差。具体表现为：</w:t>
      </w:r>
    </w:p>
    <w:p w14:paraId="5766F40A">
      <w:pPr>
        <w:spacing w:before="120" w:after="120" w:line="288" w:lineRule="auto"/>
        <w:jc w:val="left"/>
        <w:rPr>
          <w:rFonts w:hint="eastAsia" w:ascii="仿宋" w:hAnsi="仿宋" w:cs="仿宋"/>
          <w:sz w:val="22"/>
        </w:rPr>
      </w:pPr>
      <w:r>
        <w:rPr>
          <w:rFonts w:hint="eastAsia" w:ascii="仿宋" w:hAnsi="仿宋" w:cs="仿宋"/>
          <w:sz w:val="22"/>
        </w:rPr>
        <w:t>（1）效率瓶颈突出，与产业提速需求严重脱节</w:t>
      </w:r>
    </w:p>
    <w:p w14:paraId="6F5CBA3E">
      <w:pPr>
        <w:spacing w:before="120" w:after="120" w:line="288" w:lineRule="auto"/>
        <w:jc w:val="left"/>
        <w:rPr>
          <w:rFonts w:hint="eastAsia" w:ascii="仿宋" w:hAnsi="仿宋" w:cs="仿宋"/>
          <w:sz w:val="22"/>
        </w:rPr>
      </w:pPr>
      <w:r>
        <w:rPr>
          <w:rFonts w:hint="eastAsia" w:ascii="仿宋" w:hAnsi="仿宋" w:cs="仿宋"/>
          <w:sz w:val="22"/>
        </w:rPr>
        <w:t>在半导体、新能源、航空航天等先进制造领域，材料迭代周期已压缩至数月乃至数周，而当前主流的金相、扫描电镜等微观图像的判读与定量分析高度依赖专家人工操作，单次分析耗时数小时至数天，这种“手工作坊式”的效率成为研发与质检流程中的关键堵点，尤其在材料筛选、工艺优化等需要高通量分析的场景中，传统方法完全无法满足企业对研发速度的迫切需求。根本原因在于人工处理速度已触及物理上限，无法与材料研发的迭代速度和生产线对实时、批量检测的需求相匹配。</w:t>
      </w:r>
    </w:p>
    <w:p w14:paraId="130EC7FE">
      <w:pPr>
        <w:spacing w:before="120" w:after="120" w:line="288" w:lineRule="auto"/>
        <w:jc w:val="left"/>
        <w:rPr>
          <w:rFonts w:hint="eastAsia" w:ascii="仿宋" w:hAnsi="仿宋" w:cs="仿宋"/>
          <w:sz w:val="22"/>
        </w:rPr>
      </w:pPr>
      <w:r>
        <w:rPr>
          <w:rFonts w:hint="eastAsia" w:ascii="仿宋" w:hAnsi="仿宋" w:cs="仿宋"/>
          <w:sz w:val="22"/>
        </w:rPr>
        <w:t>（2）标准体系缺失，质量一致性难以保障</w:t>
      </w:r>
    </w:p>
    <w:p w14:paraId="726382B1">
      <w:pPr>
        <w:spacing w:before="120" w:after="120" w:line="288" w:lineRule="auto"/>
        <w:jc w:val="left"/>
        <w:rPr>
          <w:rFonts w:hint="eastAsia" w:ascii="仿宋" w:hAnsi="仿宋" w:cs="仿宋"/>
          <w:sz w:val="22"/>
        </w:rPr>
      </w:pPr>
      <w:r>
        <w:rPr>
          <w:rFonts w:hint="eastAsia" w:ascii="仿宋" w:hAnsi="仿宋" w:cs="仿宋"/>
          <w:sz w:val="22"/>
        </w:rPr>
        <w:t>微观组织分析长期处于“专家经验为王”的状态，不同实验室、不同分析师对同一组图像可能给出差异显著的判读结果，导致企业内部质量数据无法形成有效积累，使得上下游企业间的质量互信成本高昂。问题的核心在于材料微观分析的“隐性知识”难以被显性化、量化与传承，缺乏客观的评估尺度。</w:t>
      </w:r>
    </w:p>
    <w:p w14:paraId="3F2DE3A3">
      <w:pPr>
        <w:numPr>
          <w:ilvl w:val="0"/>
          <w:numId w:val="1"/>
        </w:numPr>
        <w:spacing w:before="120" w:after="120" w:line="288" w:lineRule="auto"/>
        <w:jc w:val="left"/>
        <w:rPr>
          <w:rFonts w:hint="eastAsia" w:ascii="仿宋" w:hAnsi="仿宋" w:cs="仿宋"/>
          <w:sz w:val="22"/>
        </w:rPr>
      </w:pPr>
      <w:r>
        <w:rPr>
          <w:rFonts w:hint="eastAsia" w:ascii="仿宋" w:hAnsi="仿宋" w:cs="仿宋"/>
          <w:sz w:val="22"/>
        </w:rPr>
        <w:t>知识传承断层，核心技术依赖个人经验</w:t>
      </w:r>
    </w:p>
    <w:p w14:paraId="19CD469D">
      <w:pPr>
        <w:spacing w:before="120" w:after="120" w:line="288" w:lineRule="auto"/>
        <w:jc w:val="left"/>
        <w:rPr>
          <w:rFonts w:hint="eastAsia" w:ascii="仿宋" w:hAnsi="仿宋" w:cs="仿宋"/>
          <w:sz w:val="22"/>
        </w:rPr>
      </w:pPr>
      <w:r>
        <w:rPr>
          <w:rFonts w:hint="eastAsia" w:ascii="仿宋" w:hAnsi="仿宋" w:cs="仿宋"/>
          <w:sz w:val="22"/>
        </w:rPr>
        <w:t>行业普遍面临“老师傅退休、新人才断层”的困境。宝贵的材料分析经验停留在个别专家的头脑中，难以系统化、数字化地沉淀与传承。使企业不仅面临核心技术人才流失的风险，更难以实现分析能力的规模化复制。根源在于前工业化时代的知识传递方式，已与数字化、智能化的现代产业需求严重脱节，无法将专家脑中“只可意会”的隐性经验系统化、可量化。</w:t>
      </w:r>
    </w:p>
    <w:p w14:paraId="58A2B11D">
      <w:pPr>
        <w:numPr>
          <w:ilvl w:val="0"/>
          <w:numId w:val="1"/>
        </w:numPr>
        <w:spacing w:before="120" w:after="120" w:line="288" w:lineRule="auto"/>
        <w:jc w:val="left"/>
        <w:rPr>
          <w:rFonts w:hint="eastAsia" w:ascii="仿宋" w:hAnsi="仿宋" w:cs="仿宋"/>
          <w:sz w:val="22"/>
        </w:rPr>
      </w:pPr>
      <w:r>
        <w:rPr>
          <w:rFonts w:hint="eastAsia" w:ascii="仿宋" w:hAnsi="仿宋" w:cs="仿宋"/>
          <w:sz w:val="22"/>
        </w:rPr>
        <w:t>价值链条割裂，分析停留在“事后描述”阶段</w:t>
      </w:r>
    </w:p>
    <w:p w14:paraId="4C702D15">
      <w:pPr>
        <w:spacing w:before="120" w:after="120" w:line="288" w:lineRule="auto"/>
        <w:jc w:val="left"/>
        <w:rPr>
          <w:rFonts w:hint="eastAsia" w:ascii="仿宋" w:hAnsi="仿宋" w:cs="仿宋"/>
          <w:sz w:val="22"/>
        </w:rPr>
      </w:pPr>
      <w:r>
        <w:rPr>
          <w:rFonts w:hint="eastAsia" w:ascii="仿宋" w:hAnsi="仿宋" w:cs="仿宋"/>
          <w:sz w:val="22"/>
        </w:rPr>
        <w:t>无论是传统人工分析还是常规物化检测，均属于“生产后”或“研发后”的质量验证。它们只能发现问题，</w:t>
      </w:r>
      <w:r>
        <w:rPr>
          <w:rFonts w:ascii="仿宋" w:hAnsi="仿宋" w:cs="仿宋"/>
          <w:sz w:val="22"/>
        </w:rPr>
        <w:t>深层制约在于，传统方法缺乏主动预测性能、优化工艺的能力，无法将质量管控前置到设计与生产环节，导致研发试错成本高、周期长的根源在于，传统方法缺乏对“结构-性能”关联的智能建模能力。</w:t>
      </w:r>
    </w:p>
    <w:p w14:paraId="3EEE9165">
      <w:pPr>
        <w:pStyle w:val="4"/>
        <w:spacing w:after="120"/>
      </w:pPr>
      <w:bookmarkStart w:id="8" w:name="_Toc26995"/>
      <w:r>
        <w:rPr>
          <w:rFonts w:hint="eastAsia"/>
        </w:rPr>
        <w:t>1.2项目内容</w:t>
      </w:r>
      <w:bookmarkEnd w:id="8"/>
    </w:p>
    <w:p w14:paraId="3C606041">
      <w:pPr>
        <w:spacing w:before="120" w:after="120" w:line="288" w:lineRule="auto"/>
        <w:jc w:val="left"/>
        <w:rPr>
          <w:rFonts w:hint="eastAsia" w:ascii="仿宋" w:hAnsi="仿宋" w:cs="仿宋"/>
          <w:sz w:val="22"/>
        </w:rPr>
      </w:pPr>
      <w:r>
        <w:rPr>
          <w:rFonts w:hint="eastAsia" w:ascii="仿宋" w:hAnsi="仿宋" w:cs="仿宋"/>
          <w:sz w:val="22"/>
        </w:rPr>
        <w:t>针对上述行业痛点，</w:t>
      </w:r>
      <w:r>
        <w:rPr>
          <w:rFonts w:hint="eastAsia" w:ascii="仿宋" w:hAnsi="仿宋" w:cs="仿宋"/>
          <w:sz w:val="22"/>
          <w:lang w:eastAsia="zh-CN"/>
        </w:rPr>
        <w:t>团队</w:t>
      </w:r>
      <w:r>
        <w:rPr>
          <w:rFonts w:hint="eastAsia" w:ascii="仿宋" w:hAnsi="仿宋" w:cs="仿宋"/>
          <w:sz w:val="22"/>
        </w:rPr>
        <w:t>正式推出“智料先知——金属材料微观图像智能分析云服务平台”，提供一套系统化、可落地的创新解决方案，彻底重构材料微观分析的工作范式。</w:t>
      </w:r>
    </w:p>
    <w:p w14:paraId="6978A500">
      <w:pPr>
        <w:numPr>
          <w:ilvl w:val="0"/>
          <w:numId w:val="2"/>
        </w:numPr>
        <w:spacing w:before="120" w:after="120" w:line="288" w:lineRule="auto"/>
        <w:jc w:val="left"/>
        <w:rPr>
          <w:rFonts w:hint="eastAsia" w:ascii="仿宋" w:hAnsi="仿宋" w:cs="仿宋"/>
          <w:b/>
          <w:bCs/>
          <w:sz w:val="22"/>
        </w:rPr>
      </w:pPr>
      <w:r>
        <w:rPr>
          <w:rFonts w:hint="eastAsia" w:ascii="仿宋" w:hAnsi="仿宋" w:cs="仿宋"/>
          <w:b/>
          <w:bCs/>
          <w:sz w:val="22"/>
        </w:rPr>
        <w:t>产品定位</w:t>
      </w:r>
    </w:p>
    <w:p w14:paraId="6FA9CD1B">
      <w:pPr>
        <w:spacing w:before="120" w:after="120" w:line="288" w:lineRule="auto"/>
        <w:jc w:val="left"/>
        <w:rPr>
          <w:rFonts w:hint="eastAsia" w:ascii="仿宋" w:hAnsi="仿宋" w:cs="仿宋"/>
          <w:sz w:val="22"/>
        </w:rPr>
      </w:pPr>
      <w:r>
        <w:rPr>
          <w:rFonts w:hint="eastAsia" w:ascii="仿宋" w:hAnsi="仿宋" w:cs="仿宋"/>
          <w:sz w:val="22"/>
        </w:rPr>
        <w:t>“智料先知”是一款基于深度卷积神经网络（CNN）、实例分割模型（如Mask R-CNN）等前沿人工智能技术构建的云端软件服务平台。它不依赖任何特定硬件，通过电脑端应用程序即可访问，专注于为金属材料领域的研发与质量部门提供对金相、扫描电镜（SEM）、透射电镜（TEM）等微观图像的全自动、高精度、可量化的智能分析服务。</w:t>
      </w:r>
    </w:p>
    <w:p w14:paraId="50231F53">
      <w:pPr>
        <w:spacing w:before="120" w:after="120" w:line="288" w:lineRule="auto"/>
        <w:jc w:val="left"/>
        <w:rPr>
          <w:rFonts w:hint="eastAsia" w:ascii="仿宋" w:hAnsi="仿宋" w:cs="仿宋"/>
          <w:b/>
          <w:bCs/>
          <w:sz w:val="22"/>
        </w:rPr>
      </w:pPr>
      <w:r>
        <w:rPr>
          <w:rFonts w:hint="eastAsia" w:ascii="仿宋" w:hAnsi="仿宋" w:cs="仿宋"/>
          <w:b/>
          <w:bCs/>
          <w:sz w:val="22"/>
        </w:rPr>
        <w:t>（2）核心解决方案</w:t>
      </w:r>
    </w:p>
    <w:p w14:paraId="1237BBEB">
      <w:pPr>
        <w:spacing w:before="120" w:after="120" w:line="288" w:lineRule="auto"/>
        <w:jc w:val="left"/>
        <w:rPr>
          <w:rFonts w:hint="eastAsia" w:ascii="仿宋" w:hAnsi="仿宋" w:cs="仿宋"/>
          <w:sz w:val="22"/>
        </w:rPr>
      </w:pPr>
      <w:r>
        <w:rPr>
          <w:rFonts w:hint="eastAsia" w:ascii="仿宋" w:hAnsi="仿宋" w:cs="仿宋"/>
          <w:sz w:val="22"/>
        </w:rPr>
        <w:t>①智能替代人工，突破效率瓶颈</w:t>
      </w:r>
    </w:p>
    <w:p w14:paraId="7C76E101">
      <w:pPr>
        <w:spacing w:before="120" w:after="120" w:line="288" w:lineRule="auto"/>
        <w:jc w:val="left"/>
        <w:rPr>
          <w:rFonts w:hint="eastAsia" w:ascii="仿宋" w:hAnsi="仿宋" w:cs="仿宋"/>
          <w:sz w:val="22"/>
        </w:rPr>
      </w:pPr>
      <w:r>
        <w:rPr>
          <w:rFonts w:hint="eastAsia" w:ascii="仿宋" w:hAnsi="仿宋" w:cs="仿宋"/>
          <w:sz w:val="22"/>
        </w:rPr>
        <w:t>A.分钟级分析：用户仅需上传图像，平台即可在数分钟内完成传统人工需数小时乃至数天的分析任务，如晶粒度评级、相比例统计、夹杂物/缺陷识别与计数、粉末颗粒粒度与形貌分析等。</w:t>
      </w:r>
    </w:p>
    <w:p w14:paraId="0C252AEB">
      <w:pPr>
        <w:spacing w:before="120" w:after="120" w:line="288" w:lineRule="auto"/>
        <w:jc w:val="left"/>
        <w:rPr>
          <w:rFonts w:hint="eastAsia" w:ascii="仿宋" w:hAnsi="仿宋" w:cs="仿宋"/>
          <w:sz w:val="22"/>
        </w:rPr>
      </w:pPr>
      <w:r>
        <w:rPr>
          <w:rFonts w:hint="eastAsia" w:ascii="仿宋" w:hAnsi="仿宋" w:cs="仿宋"/>
          <w:sz w:val="22"/>
        </w:rPr>
        <w:t>B.7×24小时不间断服务：摆脱对专家工作时间的依赖，支持高通量、批量化图像处理，满足研发快速迭代与产线在线监测的实时性要求。</w:t>
      </w:r>
    </w:p>
    <w:p w14:paraId="0315BD76">
      <w:pPr>
        <w:spacing w:before="120" w:after="120" w:line="288" w:lineRule="auto"/>
        <w:jc w:val="left"/>
        <w:rPr>
          <w:rFonts w:hint="eastAsia" w:ascii="仿宋" w:hAnsi="仿宋" w:cs="仿宋"/>
          <w:sz w:val="22"/>
        </w:rPr>
      </w:pPr>
      <w:r>
        <w:rPr>
          <w:rFonts w:hint="eastAsia" w:ascii="仿宋" w:hAnsi="仿宋" w:cs="仿宋"/>
          <w:sz w:val="22"/>
        </w:rPr>
        <w:t>C.流程自动化：从图像预处理、特征提取到报告生成，实现端到端的自动化闭环，极大解放人力。</w:t>
      </w:r>
    </w:p>
    <w:p w14:paraId="6910A677">
      <w:pPr>
        <w:spacing w:before="120" w:after="120" w:line="288" w:lineRule="auto"/>
        <w:jc w:val="left"/>
        <w:rPr>
          <w:rFonts w:hint="eastAsia" w:ascii="仿宋" w:hAnsi="仿宋" w:cs="仿宋"/>
          <w:sz w:val="22"/>
        </w:rPr>
      </w:pPr>
      <w:r>
        <w:rPr>
          <w:rFonts w:hint="eastAsia" w:ascii="仿宋" w:hAnsi="仿宋" w:cs="仿宋"/>
          <w:sz w:val="22"/>
        </w:rPr>
        <w:t>②数据驱动标准，建立客观质量体系</w:t>
      </w:r>
    </w:p>
    <w:p w14:paraId="0FD99311">
      <w:pPr>
        <w:spacing w:before="120" w:after="120" w:line="288" w:lineRule="auto"/>
        <w:jc w:val="left"/>
        <w:rPr>
          <w:rFonts w:hint="eastAsia" w:ascii="仿宋" w:hAnsi="仿宋" w:cs="仿宋"/>
          <w:sz w:val="22"/>
        </w:rPr>
      </w:pPr>
      <w:r>
        <w:rPr>
          <w:rFonts w:hint="eastAsia" w:ascii="仿宋" w:hAnsi="仿宋" w:cs="仿宋"/>
          <w:sz w:val="22"/>
        </w:rPr>
        <w:t>A.算法统一标准：通过经海量优质数据训练的统一AI模型，确保对同一特征（如晶界、孔隙、第二相）的判定标准绝对一致，消除人为差异。</w:t>
      </w:r>
    </w:p>
    <w:p w14:paraId="4278DADE">
      <w:pPr>
        <w:spacing w:before="120" w:after="120" w:line="288" w:lineRule="auto"/>
        <w:jc w:val="left"/>
        <w:rPr>
          <w:rFonts w:hint="eastAsia" w:ascii="仿宋" w:hAnsi="仿宋" w:cs="仿宋"/>
          <w:sz w:val="22"/>
        </w:rPr>
      </w:pPr>
      <w:r>
        <w:rPr>
          <w:rFonts w:hint="eastAsia" w:ascii="仿宋" w:hAnsi="仿宋" w:cs="仿宋"/>
          <w:sz w:val="22"/>
        </w:rPr>
        <w:t>B.量化输出与可视化报告：所有分析结果均以数字、图表、热力图等形式呈现，生成符合ISO/ASTM等国际/国内标准的格式化报告，数据可追溯、可复现。</w:t>
      </w:r>
    </w:p>
    <w:p w14:paraId="0C899EBC">
      <w:pPr>
        <w:spacing w:before="120" w:after="120" w:line="288" w:lineRule="auto"/>
        <w:jc w:val="left"/>
        <w:rPr>
          <w:rFonts w:hint="eastAsia" w:ascii="仿宋" w:hAnsi="仿宋" w:cs="仿宋"/>
          <w:sz w:val="22"/>
        </w:rPr>
      </w:pPr>
      <w:r>
        <w:rPr>
          <w:rFonts w:hint="eastAsia" w:ascii="仿宋" w:hAnsi="仿宋" w:cs="仿宋"/>
          <w:sz w:val="22"/>
        </w:rPr>
        <w:t>C.构建企业专属材料数据库：平台自动归档所有分析图像与数据，形成可查询、可对比的企业级材料微观结构数据库，为质量追溯与工艺研究奠定数据基础。</w:t>
      </w:r>
    </w:p>
    <w:p w14:paraId="07B98396">
      <w:pPr>
        <w:spacing w:before="120" w:after="120" w:line="288" w:lineRule="auto"/>
        <w:jc w:val="left"/>
        <w:rPr>
          <w:rFonts w:hint="eastAsia" w:ascii="仿宋" w:hAnsi="仿宋" w:cs="仿宋"/>
          <w:sz w:val="22"/>
        </w:rPr>
      </w:pPr>
      <w:r>
        <w:rPr>
          <w:rFonts w:hint="eastAsia" w:ascii="仿宋" w:hAnsi="仿宋" w:cs="仿宋"/>
          <w:sz w:val="22"/>
        </w:rPr>
        <w:t>③预测赋能研发，驱动主动创新</w:t>
      </w:r>
    </w:p>
    <w:p w14:paraId="50494753">
      <w:pPr>
        <w:spacing w:before="120" w:after="120" w:line="288" w:lineRule="auto"/>
        <w:jc w:val="left"/>
        <w:rPr>
          <w:rFonts w:hint="eastAsia" w:ascii="仿宋" w:hAnsi="仿宋" w:cs="仿宋"/>
          <w:sz w:val="22"/>
        </w:rPr>
      </w:pPr>
      <w:r>
        <w:rPr>
          <w:rFonts w:hint="eastAsia" w:ascii="仿宋" w:hAnsi="仿宋" w:cs="仿宋"/>
          <w:sz w:val="22"/>
        </w:rPr>
        <w:t>A.“结构-性能”关联预测：平台的核心创新在于集成了经过训练的机器学习模型，能够基于微观图像特征（如晶粒尺寸分布、孔隙率、强化相形态）预测材料的宏观力学性能（如抗拉强度、屈服强度、疲劳寿命）或工艺性能（如增材制造成型性、热处理变形倾向）。</w:t>
      </w:r>
    </w:p>
    <w:p w14:paraId="3242F326">
      <w:pPr>
        <w:spacing w:before="120" w:after="120" w:line="288" w:lineRule="auto"/>
        <w:jc w:val="left"/>
        <w:rPr>
          <w:rFonts w:hint="eastAsia" w:ascii="仿宋" w:hAnsi="仿宋" w:cs="仿宋"/>
          <w:sz w:val="22"/>
        </w:rPr>
      </w:pPr>
      <w:r>
        <w:rPr>
          <w:rFonts w:hint="eastAsia" w:ascii="仿宋" w:hAnsi="仿宋" w:cs="仿宋"/>
          <w:sz w:val="22"/>
        </w:rPr>
        <w:t>B.工艺反向优化建议：通过分析历史数据与性能结果的相关性，平台可为研发人员提供工艺参数（如热处理温度、冷却速率）的优化建议方向，将分析从“质检工具”转变为“研发顾问”。</w:t>
      </w:r>
    </w:p>
    <w:p w14:paraId="603859F5">
      <w:pPr>
        <w:spacing w:before="120" w:after="120" w:line="288" w:lineRule="auto"/>
        <w:jc w:val="left"/>
        <w:rPr>
          <w:rFonts w:hint="eastAsia" w:ascii="仿宋" w:hAnsi="仿宋" w:cs="仿宋"/>
          <w:sz w:val="22"/>
        </w:rPr>
      </w:pPr>
      <w:r>
        <w:rPr>
          <w:rFonts w:hint="eastAsia" w:ascii="仿宋" w:hAnsi="仿宋" w:cs="仿宋"/>
          <w:sz w:val="22"/>
        </w:rPr>
        <w:t>C.虚拟实验与材料筛选：在新材料研发初期，可利用平台对不同虚拟工艺下的微观组织进行模拟预测，加速材料筛选，降低实物实验成本。</w:t>
      </w:r>
    </w:p>
    <w:p w14:paraId="3EA518A0">
      <w:pPr>
        <w:spacing w:before="120" w:after="120" w:line="288" w:lineRule="auto"/>
        <w:jc w:val="left"/>
        <w:rPr>
          <w:rFonts w:hint="eastAsia" w:ascii="仿宋" w:hAnsi="仿宋" w:cs="仿宋"/>
          <w:b/>
          <w:bCs/>
          <w:sz w:val="22"/>
        </w:rPr>
      </w:pPr>
      <w:r>
        <w:rPr>
          <w:rFonts w:hint="eastAsia" w:ascii="仿宋" w:hAnsi="仿宋" w:cs="仿宋"/>
          <w:b/>
          <w:bCs/>
          <w:sz w:val="22"/>
        </w:rPr>
        <w:t>（3）创新商业模式：分层服务，生态共建</w:t>
      </w:r>
    </w:p>
    <w:p w14:paraId="649CAB8A">
      <w:pPr>
        <w:spacing w:before="120" w:after="120" w:line="288" w:lineRule="auto"/>
        <w:jc w:val="left"/>
        <w:rPr>
          <w:rFonts w:hint="eastAsia" w:ascii="仿宋" w:hAnsi="仿宋" w:cs="仿宋"/>
          <w:sz w:val="22"/>
        </w:rPr>
      </w:pPr>
      <w:r>
        <w:rPr>
          <w:rFonts w:hint="eastAsia" w:ascii="仿宋" w:hAnsi="仿宋" w:cs="仿宋"/>
          <w:sz w:val="22"/>
        </w:rPr>
        <w:t>采用“标准化SaaS订阅+深度定制化解决方案”的复合商业模式，以最大化市场覆盖与价值捕获：</w:t>
      </w:r>
    </w:p>
    <w:p w14:paraId="1AC569B6">
      <w:pPr>
        <w:spacing w:before="120" w:after="120" w:line="288" w:lineRule="auto"/>
        <w:jc w:val="left"/>
        <w:rPr>
          <w:rFonts w:hint="eastAsia" w:ascii="仿宋" w:hAnsi="仿宋" w:cs="仿宋"/>
          <w:sz w:val="22"/>
        </w:rPr>
      </w:pPr>
      <w:r>
        <w:rPr>
          <w:rFonts w:hint="eastAsia" w:ascii="仿宋" w:hAnsi="仿宋" w:cs="仿宋"/>
          <w:sz w:val="22"/>
        </w:rPr>
        <w:t>①标准化SaaS服务</w:t>
      </w:r>
    </w:p>
    <w:p w14:paraId="1812E718">
      <w:pPr>
        <w:spacing w:before="120" w:after="120" w:line="288" w:lineRule="auto"/>
        <w:jc w:val="left"/>
        <w:rPr>
          <w:rFonts w:hint="eastAsia" w:ascii="仿宋" w:hAnsi="仿宋" w:cs="仿宋"/>
          <w:sz w:val="22"/>
        </w:rPr>
      </w:pPr>
      <w:r>
        <w:rPr>
          <w:rFonts w:hint="eastAsia" w:ascii="仿宋" w:hAnsi="仿宋" w:cs="仿宋"/>
          <w:sz w:val="22"/>
        </w:rPr>
        <w:t>提供“体验版-标准版-专业版”的阶梯式云端订阅套餐。用户按需订阅，以极低的初始成本（远低于雇佣一名专家或购置专业软件）即可获得核心分析能力，帮助</w:t>
      </w:r>
      <w:r>
        <w:rPr>
          <w:rFonts w:hint="eastAsia" w:ascii="仿宋" w:hAnsi="仿宋" w:cs="仿宋"/>
          <w:sz w:val="22"/>
          <w:lang w:eastAsia="zh-CN"/>
        </w:rPr>
        <w:t>团队</w:t>
      </w:r>
      <w:r>
        <w:rPr>
          <w:rFonts w:hint="eastAsia" w:ascii="仿宋" w:hAnsi="仿宋" w:cs="仿宋"/>
          <w:sz w:val="22"/>
        </w:rPr>
        <w:t>快速积累用户、数据与行业认知。</w:t>
      </w:r>
    </w:p>
    <w:p w14:paraId="30D35C4E">
      <w:pPr>
        <w:spacing w:before="120" w:after="120" w:line="288" w:lineRule="auto"/>
        <w:jc w:val="left"/>
        <w:rPr>
          <w:rFonts w:hint="eastAsia" w:ascii="仿宋" w:hAnsi="仿宋" w:cs="仿宋"/>
          <w:sz w:val="22"/>
        </w:rPr>
      </w:pPr>
      <w:r>
        <w:rPr>
          <w:rFonts w:hint="eastAsia" w:ascii="仿宋" w:hAnsi="仿宋" w:cs="仿宋"/>
          <w:sz w:val="22"/>
        </w:rPr>
        <w:t>②深度定制化项目</w:t>
      </w:r>
    </w:p>
    <w:p w14:paraId="21EF2076">
      <w:pPr>
        <w:spacing w:before="120" w:after="120" w:line="288" w:lineRule="auto"/>
        <w:jc w:val="left"/>
        <w:rPr>
          <w:rFonts w:hint="eastAsia" w:ascii="仿宋" w:hAnsi="仿宋" w:cs="仿宋"/>
          <w:sz w:val="22"/>
        </w:rPr>
      </w:pPr>
      <w:r>
        <w:rPr>
          <w:rFonts w:hint="eastAsia" w:ascii="仿宋" w:hAnsi="仿宋" w:cs="仿宋"/>
          <w:sz w:val="22"/>
        </w:rPr>
        <w:t>针对航空航天、半导体、新能源电池等高端领域客户的特殊需求，如特定合金体系的专属缺陷检测、与生产MES系统集成、私有化部署等，提供从定制化数据标注、模型训练、系统开发到驻场支持的全流程项目服务。此类项目客单价高，技术壁垒深，是构建长期客户关系和行业领导地位的关键。</w:t>
      </w:r>
    </w:p>
    <w:p w14:paraId="7859A751">
      <w:pPr>
        <w:spacing w:before="120" w:after="120" w:line="288" w:lineRule="auto"/>
        <w:jc w:val="left"/>
        <w:rPr>
          <w:rFonts w:hint="eastAsia" w:ascii="仿宋" w:hAnsi="仿宋" w:cs="仿宋"/>
          <w:sz w:val="22"/>
        </w:rPr>
      </w:pPr>
      <w:r>
        <w:rPr>
          <w:rFonts w:hint="eastAsia" w:ascii="仿宋" w:hAnsi="仿宋" w:cs="仿宋"/>
          <w:sz w:val="22"/>
        </w:rPr>
        <w:t>③生态合作与API开放</w:t>
      </w:r>
    </w:p>
    <w:p w14:paraId="7D459611">
      <w:pPr>
        <w:spacing w:before="120" w:after="120" w:line="288" w:lineRule="auto"/>
        <w:jc w:val="left"/>
        <w:rPr>
          <w:rFonts w:hint="eastAsia" w:ascii="仿宋" w:hAnsi="仿宋" w:cs="仿宋"/>
        </w:rPr>
      </w:pPr>
      <w:r>
        <w:rPr>
          <w:rFonts w:hint="eastAsia" w:ascii="仿宋" w:hAnsi="仿宋" w:cs="仿宋"/>
          <w:sz w:val="22"/>
        </w:rPr>
        <w:t>与扫描电镜等硬件厂商、第三方检测机构、科研院所建立战略合作，将分析能力嵌入其产品与服务链条。同时，向大型企业的IT部门或工业软件开发商开放API接口，赋能其构建内部智能分析系统。</w:t>
      </w:r>
    </w:p>
    <w:p w14:paraId="40B4F961">
      <w:pPr>
        <w:pStyle w:val="4"/>
        <w:shd w:val="clear" w:color="auto" w:fill="8DB3E2" w:themeFill="text2" w:themeFillTint="66"/>
        <w:spacing w:after="120"/>
      </w:pPr>
      <w:bookmarkStart w:id="9" w:name="_Toc21471"/>
      <w:r>
        <w:rPr>
          <w:rFonts w:hint="eastAsia"/>
        </w:rPr>
        <w:t>1.3项目进展（待改</w:t>
      </w:r>
      <w:bookmarkEnd w:id="9"/>
    </w:p>
    <w:p w14:paraId="2F82F029">
      <w:pPr>
        <w:shd w:val="clear" w:color="auto" w:fill="8DB3E2" w:themeFill="text2" w:themeFillTint="66"/>
        <w:spacing w:after="120"/>
      </w:pPr>
      <w:r>
        <w:rPr>
          <w:rFonts w:hint="eastAsia"/>
        </w:rPr>
        <w:t>项目已走出实验室，进入初步的市场验证与成果积累阶段，具体进展如下：</w:t>
      </w:r>
    </w:p>
    <w:p w14:paraId="1A102CD2">
      <w:pPr>
        <w:numPr>
          <w:ilvl w:val="0"/>
          <w:numId w:val="3"/>
        </w:numPr>
        <w:shd w:val="clear" w:color="auto" w:fill="8DB3E2" w:themeFill="text2" w:themeFillTint="66"/>
        <w:spacing w:after="120"/>
      </w:pPr>
      <w:r>
        <w:rPr>
          <w:rFonts w:hint="eastAsia"/>
        </w:rPr>
        <w:t>技术成果与知识产权</w:t>
      </w:r>
    </w:p>
    <w:p w14:paraId="0A4FB320">
      <w:pPr>
        <w:numPr>
          <w:ilvl w:val="0"/>
          <w:numId w:val="3"/>
        </w:numPr>
        <w:shd w:val="clear" w:color="auto" w:fill="8DB3E2" w:themeFill="text2" w:themeFillTint="66"/>
        <w:spacing w:after="120"/>
      </w:pPr>
      <w:r>
        <w:rPr>
          <w:rFonts w:hint="eastAsia"/>
        </w:rPr>
        <w:t>市场验证与早期合作</w:t>
      </w:r>
    </w:p>
    <w:p w14:paraId="2EC556BA">
      <w:pPr>
        <w:numPr>
          <w:ilvl w:val="0"/>
          <w:numId w:val="3"/>
        </w:numPr>
        <w:shd w:val="clear" w:color="auto" w:fill="8DB3E2" w:themeFill="text2" w:themeFillTint="66"/>
        <w:spacing w:after="120"/>
      </w:pPr>
      <w:r>
        <w:rPr>
          <w:rFonts w:hint="eastAsia"/>
        </w:rPr>
        <w:t>团队与社会效益： 项目已凝聚一支11人的跨学科核心团队（涵盖材料、AI、软件工程），并带动了超过20名在校学生参与相关科研实践。</w:t>
      </w:r>
    </w:p>
    <w:p w14:paraId="71D24DBA">
      <w:pPr>
        <w:shd w:val="clear" w:color="auto" w:fill="8DB3E2" w:themeFill="text2" w:themeFillTint="66"/>
        <w:spacing w:after="120"/>
      </w:pPr>
      <w:r>
        <w:rPr>
          <w:rFonts w:hint="eastAsia"/>
        </w:rPr>
        <w:t>（4）发展规划： 计划在未来6个月内，完成首版最小可行产品（MVP）开发，并获取首批5家付费种子客户。</w:t>
      </w:r>
    </w:p>
    <w:p w14:paraId="2C910686">
      <w:pPr>
        <w:pStyle w:val="4"/>
        <w:spacing w:after="120"/>
      </w:pPr>
      <w:bookmarkStart w:id="10" w:name="_Toc29805"/>
      <w:r>
        <w:rPr>
          <w:rFonts w:hint="eastAsia"/>
        </w:rPr>
        <w:t>1.4</w:t>
      </w:r>
      <w:commentRangeStart w:id="0"/>
      <w:r>
        <w:rPr>
          <w:rFonts w:hint="eastAsia"/>
        </w:rPr>
        <w:t>核心竞争力</w:t>
      </w:r>
      <w:commentRangeEnd w:id="0"/>
      <w:r>
        <w:rPr>
          <w:rStyle w:val="18"/>
          <w:b w:val="0"/>
        </w:rPr>
        <w:commentReference w:id="0"/>
      </w:r>
      <w:bookmarkEnd w:id="10"/>
    </w:p>
    <w:p w14:paraId="6379D787">
      <w:pPr>
        <w:spacing w:after="120"/>
      </w:pPr>
      <w:bookmarkStart w:id="11" w:name="heading_6"/>
      <w:r>
        <w:rPr>
          <w:rFonts w:hint="eastAsia"/>
          <w:lang w:eastAsia="zh-CN"/>
        </w:rPr>
        <w:t>团队</w:t>
      </w:r>
      <w:commentRangeStart w:id="1"/>
      <w:r>
        <w:t>的核心竞争力体现在技术融合、商业模式与数据壁垒三个层面</w:t>
      </w:r>
      <w:commentRangeEnd w:id="1"/>
      <w:r>
        <w:rPr>
          <w:rStyle w:val="18"/>
        </w:rPr>
        <w:commentReference w:id="1"/>
      </w:r>
      <w:r>
        <w:t>：</w:t>
      </w:r>
    </w:p>
    <w:p w14:paraId="120938D9">
      <w:pPr>
        <w:numPr>
          <w:ilvl w:val="0"/>
          <w:numId w:val="4"/>
        </w:numPr>
        <w:spacing w:after="120"/>
      </w:pPr>
      <w:r>
        <w:t>跨学科深度融合的创新技术</w:t>
      </w:r>
    </w:p>
    <w:p w14:paraId="5C6D078B">
      <w:pPr>
        <w:spacing w:after="120"/>
      </w:pPr>
      <w:r>
        <w:t>与传统图像处理软件或通用AI平台不同，</w:t>
      </w:r>
      <w:r>
        <w:rPr>
          <w:rFonts w:hint="eastAsia"/>
        </w:rPr>
        <w:t>团队</w:t>
      </w:r>
      <w:r>
        <w:t>深度融合材料科学专业知识与前沿深度学习算法。技术优势不仅体现在为材料微观特征（如粘连颗粒、晶界识别）专门优化的先进算法架构（如改进型U-Net、注意力机制增强模型），更关键的是</w:t>
      </w:r>
      <w:r>
        <w:rPr>
          <w:rFonts w:hint="eastAsia"/>
          <w:lang w:eastAsia="zh-CN"/>
        </w:rPr>
        <w:t>团队</w:t>
      </w:r>
      <w:r>
        <w:t>构建了行业独有的“微观图像-宏观性能”关联预测模型</w:t>
      </w:r>
      <w:r>
        <w:rPr>
          <w:rFonts w:hint="eastAsia"/>
        </w:rPr>
        <w:t>，</w:t>
      </w:r>
      <w:r>
        <w:t>这一能力让系统不再仅仅停留在“观察与测量”的层面，而是实现了向“预测与预判”的智能跃迁，真正将微观分析从描述性工具转变为决策性引擎</w:t>
      </w:r>
      <w:r>
        <w:rPr>
          <w:rFonts w:hint="eastAsia"/>
        </w:rPr>
        <w:t>。</w:t>
      </w:r>
    </w:p>
    <w:p w14:paraId="3A8933CA">
      <w:pPr>
        <w:numPr>
          <w:ilvl w:val="0"/>
          <w:numId w:val="4"/>
        </w:numPr>
        <w:spacing w:after="120"/>
      </w:pPr>
      <w:r>
        <w:t>“软件即服务”的敏捷商业模式优势</w:t>
      </w:r>
    </w:p>
    <w:p w14:paraId="71E870EC">
      <w:pPr>
        <w:spacing w:after="120"/>
      </w:pPr>
      <w:r>
        <w:t>相较于动辄数百万的进口高端分析系统或企业自建AI团队的高昂成本，</w:t>
      </w:r>
      <w:r>
        <w:rPr>
          <w:rFonts w:hint="eastAsia"/>
        </w:rPr>
        <w:t>团队</w:t>
      </w:r>
      <w:r>
        <w:t>通过SaaS云服务模式，以极低的订阅费用（月费数千元起）为客户提供同等效力的分析能力，大幅降低了客户的使用门槛与总拥有成本，具备显著的性价比优势。</w:t>
      </w:r>
    </w:p>
    <w:p w14:paraId="31D12E80">
      <w:pPr>
        <w:numPr>
          <w:ilvl w:val="0"/>
          <w:numId w:val="4"/>
        </w:numPr>
        <w:spacing w:after="120"/>
      </w:pPr>
      <w:r>
        <w:t>持续积累的数据与算法闭环壁垒</w:t>
      </w:r>
    </w:p>
    <w:p w14:paraId="54B319B6">
      <w:pPr>
        <w:spacing w:after="120"/>
      </w:pPr>
      <w:r>
        <w:t>项目的关键护城河在于持续积累的、经高质量标注的特定材料微观图像数据库，以及由此驱动的算法迭代闭环。</w:t>
      </w:r>
      <w:r>
        <w:rPr>
          <w:rFonts w:hint="eastAsia"/>
        </w:rPr>
        <w:t>团队</w:t>
      </w:r>
      <w:r>
        <w:t>通过与高校、企业合作获取稀缺数据，并利用客户反馈不断优化模型，形成“更多数据→更优模型→更多客户→ 更多数据”的自我强化循环，该壁垒难以被竞争对手在短期内复制。</w:t>
      </w:r>
    </w:p>
    <w:p w14:paraId="4774D6C7">
      <w:pPr>
        <w:pStyle w:val="3"/>
        <w:spacing w:after="120"/>
      </w:pPr>
      <w:bookmarkStart w:id="12" w:name="_Toc5822"/>
      <w:r>
        <w:rPr>
          <w:rFonts w:hint="eastAsia"/>
        </w:rPr>
        <w:t>2、市场分析</w:t>
      </w:r>
      <w:bookmarkEnd w:id="11"/>
      <w:bookmarkEnd w:id="12"/>
    </w:p>
    <w:p w14:paraId="1CC18C7B">
      <w:pPr>
        <w:spacing w:after="120" w:line="360" w:lineRule="auto"/>
        <w:ind w:firstLine="480" w:firstLineChars="200"/>
        <w:rPr>
          <w:rFonts w:hint="eastAsia" w:ascii="仿宋" w:hAnsi="仿宋" w:cs="仿宋"/>
          <w:szCs w:val="24"/>
        </w:rPr>
      </w:pPr>
      <w:bookmarkStart w:id="13" w:name="heading_7"/>
      <w:r>
        <w:rPr>
          <w:rFonts w:hint="eastAsia" w:ascii="仿宋" w:hAnsi="仿宋" w:cs="仿宋"/>
          <w:szCs w:val="24"/>
        </w:rPr>
        <w:t>在“材料强国”与“人工智能+”双重国家战略的交汇点上，一个传统与革新激烈碰撞的百亿级市场正悄然成型。新材料产业的迅猛发展，使得依赖人工经验与试错的传统方法难以满足高效率、高精度的产业需求。本章通过系统的市场分析，揭示本项目所引领的“基于视觉识别的金属材料微观图像智能分析”赛道在解决行业痛点、释放商业潜能方面的核心优势与发展前景。</w:t>
      </w:r>
    </w:p>
    <w:p w14:paraId="7B3A063A">
      <w:pPr>
        <w:pStyle w:val="4"/>
        <w:spacing w:after="120"/>
      </w:pPr>
      <w:bookmarkStart w:id="14" w:name="_Toc31117"/>
      <w:r>
        <w:rPr>
          <w:rFonts w:hint="eastAsia"/>
        </w:rPr>
        <w:t>2.1行业背景</w:t>
      </w:r>
      <w:bookmarkEnd w:id="13"/>
      <w:bookmarkEnd w:id="14"/>
    </w:p>
    <w:p w14:paraId="60DE3796">
      <w:pPr>
        <w:pStyle w:val="5"/>
        <w:spacing w:after="120"/>
      </w:pPr>
      <w:bookmarkStart w:id="15" w:name="heading_8"/>
      <w:r>
        <w:rPr>
          <w:rFonts w:hint="eastAsia"/>
        </w:rPr>
        <w:t>2.1.1宏观</w:t>
      </w:r>
      <w:bookmarkEnd w:id="15"/>
      <w:r>
        <w:rPr>
          <w:rFonts w:hint="eastAsia"/>
        </w:rPr>
        <w:t>环境分析</w:t>
      </w:r>
    </w:p>
    <w:p w14:paraId="7BB6F0A0">
      <w:pPr>
        <w:spacing w:after="0" w:afterLines="0" w:line="360" w:lineRule="auto"/>
        <w:rPr>
          <w:rFonts w:hint="eastAsia" w:ascii="仿宋" w:hAnsi="仿宋" w:cs="仿宋"/>
          <w:kern w:val="2"/>
          <w:szCs w:val="24"/>
        </w:rPr>
      </w:pPr>
      <w:r>
        <w:rPr>
          <w:rFonts w:hint="eastAsia" w:ascii="仿宋" w:hAnsi="仿宋" w:cs="仿宋"/>
          <w:kern w:val="2"/>
          <w:szCs w:val="24"/>
        </w:rPr>
        <w:t>（1）政治因素（Political）</w:t>
      </w:r>
    </w:p>
    <w:p w14:paraId="3ECC0FDB">
      <w:pPr>
        <w:spacing w:after="0" w:afterLines="0" w:line="360" w:lineRule="auto"/>
        <w:rPr>
          <w:rFonts w:hint="eastAsia" w:ascii="仿宋" w:hAnsi="仿宋" w:cs="仿宋"/>
          <w:kern w:val="2"/>
          <w:szCs w:val="24"/>
        </w:rPr>
      </w:pPr>
      <w:r>
        <w:rPr>
          <w:rFonts w:hint="eastAsia" w:ascii="仿宋" w:hAnsi="仿宋" w:cs="仿宋"/>
          <w:kern w:val="2"/>
          <w:szCs w:val="24"/>
        </w:rPr>
        <w:t>①国家战略规划：我国相继出台《智能制造典型场景参考指引（2025年版）》《新产业标准化领航工程实施方案（2023—2035年）》《标准提升引领原材料工业优化升级行动方案（2025—2027年）》等政策，明确提出推动智能制造、新材料等重点领域的技术突破与产业升级，为本项目提供了明确的政治导向和战略机遇。</w:t>
      </w:r>
    </w:p>
    <w:p w14:paraId="707FBD3A">
      <w:pPr>
        <w:spacing w:after="0" w:afterLines="0" w:line="360" w:lineRule="auto"/>
        <w:rPr>
          <w:rFonts w:hint="eastAsia" w:ascii="仿宋" w:hAnsi="仿宋" w:cs="仿宋"/>
          <w:kern w:val="2"/>
          <w:szCs w:val="24"/>
        </w:rPr>
      </w:pPr>
      <w:r>
        <w:rPr>
          <w:rFonts w:hint="eastAsia" w:ascii="仿宋" w:hAnsi="仿宋" w:cs="仿宋"/>
          <w:kern w:val="2"/>
          <w:szCs w:val="24"/>
        </w:rPr>
        <w:t>②地方政策支持：以广东省为例，《广东省人工智能赋能制造业高质量发展行动方案（2025—2027年）》提出16条具体措施，明确打造“人工智能+制造业”融合发展示范区，为本项目提供了良好的区域政策环境和落地支持。</w:t>
      </w:r>
    </w:p>
    <w:p w14:paraId="475ABAFB">
      <w:pPr>
        <w:spacing w:after="0" w:afterLines="0" w:line="360" w:lineRule="auto"/>
        <w:rPr>
          <w:rFonts w:hint="eastAsia" w:ascii="仿宋" w:hAnsi="仿宋" w:cs="仿宋"/>
          <w:kern w:val="2"/>
          <w:szCs w:val="24"/>
        </w:rPr>
      </w:pPr>
      <w:r>
        <w:rPr>
          <w:rFonts w:hint="eastAsia" w:ascii="仿宋" w:hAnsi="仿宋" w:cs="仿宋"/>
          <w:kern w:val="2"/>
          <w:szCs w:val="24"/>
        </w:rPr>
        <w:t>③法律法规保障：《生成式人工智能服务管理暂行办法》《中华人民共和国数据安全法》《中华人民共和国专利法》等法律法规的逐步出台与完善，为AI技术在工业领域的合规应用、数据资产保护和可持续发展提供了坚实的制度保障。</w:t>
      </w:r>
    </w:p>
    <w:p w14:paraId="6D0EA8F1">
      <w:pPr>
        <w:spacing w:after="0" w:afterLines="0" w:line="360" w:lineRule="auto"/>
        <w:jc w:val="center"/>
        <w:rPr>
          <w:rFonts w:hint="eastAsia" w:ascii="仿宋" w:hAnsi="仿宋" w:cs="仿宋"/>
          <w:kern w:val="2"/>
          <w:szCs w:val="24"/>
        </w:rPr>
      </w:pPr>
      <w:r>
        <w:rPr>
          <w:rFonts w:hint="eastAsia" w:ascii="仿宋" w:hAnsi="仿宋" w:cs="仿宋"/>
          <w:kern w:val="2"/>
          <w:szCs w:val="24"/>
        </w:rPr>
        <w:drawing>
          <wp:anchor distT="0" distB="0" distL="114300" distR="114300" simplePos="0" relativeHeight="251659264" behindDoc="0" locked="0" layoutInCell="1" allowOverlap="1">
            <wp:simplePos x="0" y="0"/>
            <wp:positionH relativeFrom="column">
              <wp:posOffset>639445</wp:posOffset>
            </wp:positionH>
            <wp:positionV relativeFrom="paragraph">
              <wp:posOffset>60325</wp:posOffset>
            </wp:positionV>
            <wp:extent cx="4026535" cy="2281555"/>
            <wp:effectExtent l="0" t="0" r="12065" b="4445"/>
            <wp:wrapTopAndBottom/>
            <wp:docPr id="5" name="图片 5" descr="C:\Users\hp\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hp\Desktop\图片2.png图片2"/>
                    <pic:cNvPicPr>
                      <a:picLocks noChangeAspect="1"/>
                    </pic:cNvPicPr>
                  </pic:nvPicPr>
                  <pic:blipFill>
                    <a:blip r:embed="rId10"/>
                    <a:srcRect/>
                    <a:stretch>
                      <a:fillRect/>
                    </a:stretch>
                  </pic:blipFill>
                  <pic:spPr>
                    <a:xfrm>
                      <a:off x="0" y="0"/>
                      <a:ext cx="4026535" cy="2281555"/>
                    </a:xfrm>
                    <a:prstGeom prst="rect">
                      <a:avLst/>
                    </a:prstGeom>
                  </pic:spPr>
                </pic:pic>
              </a:graphicData>
            </a:graphic>
          </wp:anchor>
        </w:drawing>
      </w:r>
      <w:r>
        <w:rPr>
          <w:rFonts w:hint="eastAsia" w:ascii="仿宋" w:hAnsi="仿宋" w:cs="仿宋"/>
          <w:kern w:val="2"/>
          <w:szCs w:val="24"/>
        </w:rPr>
        <w:t>图1 《</w:t>
      </w:r>
      <w:r>
        <w:rPr>
          <w:rFonts w:hint="eastAsia" w:ascii="仿宋" w:hAnsi="仿宋" w:cs="仿宋"/>
          <w:color w:val="auto"/>
          <w:kern w:val="2"/>
          <w:szCs w:val="24"/>
          <w:lang w:val="en-US" w:eastAsia="zh-CN"/>
        </w:rPr>
        <w:t>各地推动人工智能全方位赋能千行百业</w:t>
      </w:r>
      <w:r>
        <w:rPr>
          <w:rFonts w:hint="eastAsia" w:ascii="仿宋" w:hAnsi="仿宋" w:cs="仿宋"/>
          <w:color w:val="auto"/>
          <w:kern w:val="2"/>
          <w:szCs w:val="24"/>
        </w:rPr>
        <w:t>》</w:t>
      </w:r>
      <w:r>
        <w:rPr>
          <w:rFonts w:hint="eastAsia" w:ascii="仿宋" w:hAnsi="仿宋" w:cs="仿宋"/>
          <w:kern w:val="2"/>
          <w:szCs w:val="24"/>
        </w:rPr>
        <w:t>（来源：央视新闻）</w:t>
      </w:r>
    </w:p>
    <w:p w14:paraId="516DD3A7">
      <w:pPr>
        <w:spacing w:after="0" w:afterLines="0" w:line="360" w:lineRule="auto"/>
        <w:jc w:val="center"/>
        <w:rPr>
          <w:rFonts w:hint="eastAsia" w:ascii="仿宋" w:hAnsi="仿宋" w:cs="仿宋"/>
          <w:kern w:val="2"/>
          <w:szCs w:val="24"/>
        </w:rPr>
      </w:pPr>
      <w:r>
        <w:rPr>
          <w:rStyle w:val="18"/>
        </w:rPr>
        <w:commentReference w:id="2"/>
      </w:r>
    </w:p>
    <w:p w14:paraId="37D00CE6">
      <w:pPr>
        <w:spacing w:after="0" w:afterLines="0" w:line="360" w:lineRule="auto"/>
        <w:rPr>
          <w:rFonts w:hint="eastAsia" w:ascii="仿宋" w:hAnsi="仿宋" w:cs="仿宋"/>
          <w:kern w:val="2"/>
          <w:szCs w:val="24"/>
        </w:rPr>
      </w:pPr>
      <w:r>
        <w:rPr>
          <w:rFonts w:hint="eastAsia" w:ascii="仿宋" w:hAnsi="仿宋" w:cs="仿宋"/>
          <w:kern w:val="2"/>
          <w:szCs w:val="24"/>
        </w:rPr>
        <w:t>（2）经济因素（Economic）</w:t>
      </w:r>
    </w:p>
    <w:p w14:paraId="02E01AD9">
      <w:pPr>
        <w:spacing w:after="0" w:afterLines="0" w:line="360" w:lineRule="auto"/>
        <w:rPr>
          <w:rFonts w:hint="eastAsia" w:ascii="仿宋" w:hAnsi="仿宋" w:cs="仿宋"/>
          <w:kern w:val="2"/>
          <w:szCs w:val="24"/>
        </w:rPr>
      </w:pPr>
      <w:r>
        <w:rPr>
          <w:rFonts w:hint="eastAsia" w:ascii="仿宋" w:hAnsi="仿宋" w:cs="仿宋"/>
          <w:kern w:val="2"/>
          <w:szCs w:val="24"/>
        </w:rPr>
        <w:t>①产业规模与增长：新材料产业作为战略性新兴产业，已连续14年保持两位数增长，展现出强劲的发展势头与广阔的市场空间，为AI视觉识别微观图像分析技术提供了广阔的应用场景和商业化潜力。</w:t>
      </w:r>
    </w:p>
    <w:p w14:paraId="2B80A214">
      <w:pPr>
        <w:spacing w:after="0" w:afterLines="0" w:line="360" w:lineRule="auto"/>
        <w:rPr>
          <w:rFonts w:hint="eastAsia" w:ascii="仿宋" w:hAnsi="仿宋" w:cs="仿宋"/>
          <w:kern w:val="2"/>
          <w:szCs w:val="24"/>
        </w:rPr>
      </w:pPr>
      <w:r>
        <w:rPr>
          <w:rFonts w:hint="eastAsia" w:ascii="仿宋" w:hAnsi="仿宋" w:cs="仿宋"/>
          <w:kern w:val="2"/>
          <w:szCs w:val="24"/>
        </w:rPr>
        <w:drawing>
          <wp:inline distT="0" distB="0" distL="114300" distR="114300">
            <wp:extent cx="5243830" cy="2914650"/>
            <wp:effectExtent l="0" t="0" r="13970" b="11430"/>
            <wp:docPr id="6" name="图片 6" descr="微信图片_2025120222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51202220717"/>
                    <pic:cNvPicPr>
                      <a:picLocks noChangeAspect="1"/>
                    </pic:cNvPicPr>
                  </pic:nvPicPr>
                  <pic:blipFill>
                    <a:blip r:embed="rId11"/>
                    <a:stretch>
                      <a:fillRect/>
                    </a:stretch>
                  </pic:blipFill>
                  <pic:spPr>
                    <a:xfrm>
                      <a:off x="0" y="0"/>
                      <a:ext cx="5243830" cy="2914650"/>
                    </a:xfrm>
                    <a:prstGeom prst="rect">
                      <a:avLst/>
                    </a:prstGeom>
                  </pic:spPr>
                </pic:pic>
              </a:graphicData>
            </a:graphic>
          </wp:inline>
        </w:drawing>
      </w:r>
    </w:p>
    <w:p w14:paraId="38736F77">
      <w:pPr>
        <w:spacing w:after="0" w:afterLines="0" w:line="360" w:lineRule="auto"/>
        <w:rPr>
          <w:rFonts w:hint="eastAsia" w:ascii="仿宋" w:hAnsi="仿宋" w:cs="仿宋"/>
          <w:kern w:val="2"/>
          <w:szCs w:val="24"/>
        </w:rPr>
      </w:pPr>
      <w:r>
        <w:rPr>
          <w:rFonts w:hint="eastAsia" w:ascii="仿宋" w:hAnsi="仿宋" w:cs="仿宋"/>
          <w:kern w:val="2"/>
          <w:szCs w:val="24"/>
        </w:rPr>
        <w:t>图2 2017-2025年中国前沿新材料行业市场规模预测趋势图（来源：智研咨询）</w:t>
      </w:r>
    </w:p>
    <w:p w14:paraId="284C35FB">
      <w:pPr>
        <w:spacing w:before="120" w:after="120" w:afterLines="0" w:line="360" w:lineRule="auto"/>
        <w:jc w:val="left"/>
        <w:rPr>
          <w:rFonts w:hint="eastAsia" w:ascii="仿宋" w:hAnsi="仿宋" w:cs="仿宋"/>
          <w:kern w:val="2"/>
          <w:szCs w:val="24"/>
        </w:rPr>
      </w:pPr>
      <w:r>
        <w:rPr>
          <w:rFonts w:hint="eastAsia" w:ascii="仿宋" w:hAnsi="仿宋" w:cs="仿宋"/>
          <w:kern w:val="2"/>
          <w:szCs w:val="24"/>
        </w:rPr>
        <w:t>②研发与质检投入：面对激烈的国际竞争和制造业升级需求，企业在研发和产品质量控制上的投入持续增加。本项目提供的智能微观图像分析技术能显著压缩研发周期，降低检测成本，其经济价值正被迅速放大，成为企业降本增效的关键工具。</w:t>
      </w:r>
    </w:p>
    <w:p w14:paraId="697D1428">
      <w:pPr>
        <w:spacing w:after="0" w:afterLines="0" w:line="360" w:lineRule="auto"/>
        <w:rPr>
          <w:rFonts w:hint="eastAsia" w:ascii="仿宋" w:hAnsi="仿宋" w:cs="仿宋"/>
          <w:kern w:val="2"/>
          <w:szCs w:val="24"/>
        </w:rPr>
      </w:pPr>
      <w:r>
        <w:rPr>
          <w:rFonts w:hint="eastAsia" w:ascii="仿宋" w:hAnsi="仿宋" w:cs="仿宋"/>
          <w:kern w:val="2"/>
          <w:szCs w:val="24"/>
        </w:rPr>
        <w:t>（3）社会因素（Social）</w:t>
      </w:r>
    </w:p>
    <w:p w14:paraId="6237757E">
      <w:pPr>
        <w:spacing w:after="0" w:afterLines="0" w:line="360" w:lineRule="auto"/>
        <w:rPr>
          <w:rFonts w:hint="eastAsia" w:ascii="仿宋" w:hAnsi="仿宋" w:cs="仿宋"/>
          <w:kern w:val="2"/>
          <w:szCs w:val="24"/>
        </w:rPr>
      </w:pPr>
      <w:r>
        <w:rPr>
          <w:rFonts w:hint="eastAsia" w:ascii="仿宋" w:hAnsi="仿宋" w:cs="仿宋"/>
          <w:kern w:val="2"/>
          <w:szCs w:val="24"/>
        </w:rPr>
        <w:t>①产业升级需求：当前工业质检呈现“宏观成熟、微观薄弱”的格局。宏观缺陷检测已广泛应用，例如：西南铝业集团在板材表面检测中部署的智能无损检测设备，以及精密电子制造领域基于yolov8n模型的高精度元件定位与缺陷识别系统，均已实现规模化应用。然而，决定材料性能的微观参数分析（如粉末粒度、晶粒尺寸与数量）仍高度依赖人工，效率低下且主观性强，难以满足产业对材料内在质量“零缺陷”的极致追求。</w:t>
      </w:r>
    </w:p>
    <w:p w14:paraId="78F67757">
      <w:pPr>
        <w:spacing w:after="0" w:afterLines="0" w:line="360" w:lineRule="auto"/>
        <w:rPr>
          <w:rFonts w:hint="eastAsia" w:ascii="仿宋" w:hAnsi="仿宋" w:cs="仿宋"/>
          <w:kern w:val="2"/>
          <w:szCs w:val="24"/>
        </w:rPr>
      </w:pPr>
      <w:r>
        <w:rPr>
          <w:rFonts w:hint="eastAsia" w:ascii="仿宋" w:hAnsi="仿宋" w:cs="仿宋"/>
          <w:kern w:val="2"/>
          <w:szCs w:val="24"/>
        </w:rPr>
        <w:t>②人才与认知转变：企业决策者对“AI+材料”技术的认知度与接受度快速提升，尤其在柳州等工业基地的实践中，AI已展现出其在提升生产效率、保障产品一致性方面的巨大潜力，为技术的广泛普及铺平了道路。</w:t>
      </w:r>
    </w:p>
    <w:p w14:paraId="411709B9">
      <w:pPr>
        <w:spacing w:after="0" w:afterLines="0" w:line="360" w:lineRule="auto"/>
        <w:rPr>
          <w:rFonts w:hint="eastAsia" w:ascii="仿宋" w:hAnsi="仿宋" w:cs="仿宋"/>
          <w:kern w:val="2"/>
          <w:szCs w:val="24"/>
        </w:rPr>
      </w:pPr>
      <w:r>
        <w:rPr>
          <w:rFonts w:hint="eastAsia" w:ascii="仿宋" w:hAnsi="仿宋" w:cs="仿宋"/>
          <w:kern w:val="2"/>
          <w:szCs w:val="24"/>
        </w:rPr>
        <w:t>③可持续发展与环保意识：AI技术可通过高通量计算与虚拟筛选，加速绿色材料的研发与废旧材料的精准分选回收，助力“双碳”目标实现。</w:t>
      </w:r>
    </w:p>
    <w:p w14:paraId="701975DB">
      <w:pPr>
        <w:spacing w:after="0" w:afterLines="0" w:line="360" w:lineRule="auto"/>
        <w:rPr>
          <w:rFonts w:hint="eastAsia" w:ascii="仿宋" w:hAnsi="仿宋" w:cs="仿宋"/>
          <w:kern w:val="2"/>
          <w:szCs w:val="24"/>
        </w:rPr>
      </w:pPr>
      <w:r>
        <w:rPr>
          <w:rFonts w:hint="eastAsia" w:ascii="仿宋" w:hAnsi="仿宋" w:cs="仿宋"/>
          <w:kern w:val="2"/>
          <w:szCs w:val="24"/>
        </w:rPr>
        <w:t>④就业结构优化：AI技术的引入将催生新的技术岗位，如AI标注工程师、材料数据分析师等，推动就业结构向高技能方向转型。</w:t>
      </w:r>
    </w:p>
    <w:p w14:paraId="25A28AB3">
      <w:pPr>
        <w:spacing w:after="0" w:afterLines="0" w:line="360" w:lineRule="auto"/>
        <w:rPr>
          <w:rFonts w:hint="eastAsia" w:ascii="仿宋" w:hAnsi="仿宋" w:cs="仿宋"/>
          <w:kern w:val="2"/>
          <w:szCs w:val="24"/>
        </w:rPr>
      </w:pPr>
      <w:r>
        <w:rPr>
          <w:rFonts w:hint="eastAsia" w:ascii="仿宋" w:hAnsi="仿宋" w:cs="仿宋"/>
          <w:kern w:val="2"/>
          <w:szCs w:val="24"/>
        </w:rPr>
        <w:t>（4）技术因素（Technological）</w:t>
      </w:r>
    </w:p>
    <w:p w14:paraId="0578D957">
      <w:pPr>
        <w:spacing w:after="0" w:afterLines="0" w:line="360" w:lineRule="auto"/>
        <w:rPr>
          <w:rFonts w:hint="eastAsia" w:ascii="仿宋" w:hAnsi="仿宋" w:cs="仿宋"/>
          <w:kern w:val="2"/>
          <w:szCs w:val="24"/>
        </w:rPr>
      </w:pPr>
      <w:r>
        <w:rPr>
          <w:rFonts w:hint="eastAsia" w:ascii="仿宋" w:hAnsi="仿宋" w:cs="仿宋"/>
          <w:kern w:val="2"/>
          <w:szCs w:val="24"/>
        </w:rPr>
        <w:t>①技术融合：跨领域智能分析趋于成熟</w:t>
      </w:r>
    </w:p>
    <w:p w14:paraId="011E4AC8">
      <w:pPr>
        <w:spacing w:after="0" w:afterLines="0" w:line="360" w:lineRule="auto"/>
        <w:jc w:val="center"/>
        <w:rPr>
          <w:rFonts w:hint="eastAsia" w:ascii="仿宋" w:hAnsi="仿宋" w:cs="仿宋"/>
          <w:kern w:val="2"/>
          <w:szCs w:val="24"/>
        </w:rPr>
      </w:pPr>
      <w:r>
        <w:rPr>
          <w:rFonts w:hint="eastAsia" w:ascii="仿宋" w:hAnsi="仿宋" w:cs="仿宋"/>
          <w:kern w:val="2"/>
          <w:szCs w:val="24"/>
        </w:rPr>
        <w:t>卷积神经网络（CNN）、视觉Transformer（ViT）等深度学习技术已在多个高精度图像识别领域得到成功验证。例如，在医疗影像诊断领域，斯坦福大学基于CNN的模型在皮肤癌病理图像分类任务中达到专业医生诊断水平</w:t>
      </w:r>
      <w:r>
        <w:rPr>
          <w:rFonts w:hint="eastAsia" w:ascii="仿宋" w:hAnsi="仿宋" w:cs="仿宋"/>
          <w:kern w:val="2"/>
          <w:szCs w:val="24"/>
          <w:lang w:eastAsia="zh-CN"/>
        </w:rPr>
        <w:t>（</w:t>
      </w:r>
      <w:r>
        <w:rPr>
          <w:rFonts w:hint="eastAsia" w:ascii="仿宋" w:hAnsi="仿宋" w:cs="仿宋"/>
          <w:kern w:val="2"/>
          <w:szCs w:val="24"/>
          <w:lang w:val="en-US" w:eastAsia="zh-CN"/>
        </w:rPr>
        <w:t>图3）</w:t>
      </w:r>
      <w:r>
        <w:rPr>
          <w:rFonts w:hint="eastAsia" w:ascii="仿宋" w:hAnsi="仿宋" w:cs="仿宋"/>
          <w:kern w:val="2"/>
          <w:szCs w:val="24"/>
        </w:rPr>
        <w:t>；在生命科学领域，AlphaFold 2通过深度学习网络实现了蛋白质结构的高精度预测</w:t>
      </w:r>
      <w:r>
        <w:rPr>
          <w:rFonts w:hint="eastAsia" w:ascii="仿宋" w:hAnsi="仿宋" w:cs="仿宋"/>
          <w:kern w:val="2"/>
          <w:szCs w:val="24"/>
          <w:lang w:eastAsia="zh-CN"/>
        </w:rPr>
        <w:t>（</w:t>
      </w:r>
      <w:r>
        <w:rPr>
          <w:rFonts w:hint="eastAsia" w:ascii="仿宋" w:hAnsi="仿宋" w:cs="仿宋"/>
          <w:kern w:val="2"/>
          <w:szCs w:val="24"/>
          <w:lang w:val="en-US" w:eastAsia="zh-CN"/>
        </w:rPr>
        <w:t>图4）</w:t>
      </w:r>
      <w:r>
        <w:rPr>
          <w:rFonts w:hint="eastAsia" w:ascii="仿宋" w:hAnsi="仿宋" w:cs="仿宋"/>
          <w:kern w:val="2"/>
          <w:szCs w:val="24"/>
        </w:rPr>
        <w:t>；在农业智能识别领域，基于RlpNet（稻叶斑块网）水稻病害图像分类网络，实现水稻疾病类型和病斑的准确识别</w:t>
      </w:r>
      <w:r>
        <w:rPr>
          <w:rFonts w:hint="eastAsia" w:ascii="仿宋" w:hAnsi="仿宋" w:cs="仿宋"/>
          <w:kern w:val="2"/>
          <w:szCs w:val="24"/>
          <w:lang w:eastAsia="zh-CN"/>
        </w:rPr>
        <w:t>（</w:t>
      </w:r>
      <w:r>
        <w:rPr>
          <w:rFonts w:hint="eastAsia" w:ascii="仿宋" w:hAnsi="仿宋" w:cs="仿宋"/>
          <w:kern w:val="2"/>
          <w:szCs w:val="24"/>
          <w:lang w:val="en-US" w:eastAsia="zh-CN"/>
        </w:rPr>
        <w:t>图5）</w:t>
      </w:r>
      <w:r>
        <w:rPr>
          <w:rFonts w:hint="eastAsia" w:ascii="仿宋" w:hAnsi="仿宋" w:cs="仿宋"/>
          <w:kern w:val="2"/>
          <w:szCs w:val="24"/>
        </w:rPr>
        <w:t>；在工业视觉检测领域，融合MobileNet-V2与Xception的模型对钢材表面六类常见缺陷识别准确率达99.17%且兼顾了实时性</w:t>
      </w:r>
      <w:r>
        <w:rPr>
          <w:rFonts w:hint="eastAsia" w:ascii="仿宋" w:hAnsi="仿宋" w:cs="仿宋"/>
          <w:kern w:val="2"/>
          <w:szCs w:val="24"/>
          <w:lang w:eastAsia="zh-CN"/>
        </w:rPr>
        <w:t>（</w:t>
      </w:r>
      <w:r>
        <w:rPr>
          <w:rFonts w:hint="eastAsia" w:ascii="仿宋" w:hAnsi="仿宋" w:cs="仿宋"/>
          <w:kern w:val="2"/>
          <w:szCs w:val="24"/>
          <w:lang w:val="en-US" w:eastAsia="zh-CN"/>
        </w:rPr>
        <w:t>图6）</w:t>
      </w:r>
      <w:r>
        <w:rPr>
          <w:rFonts w:hint="eastAsia" w:ascii="仿宋" w:hAnsi="仿宋" w:cs="仿宋"/>
          <w:kern w:val="2"/>
          <w:szCs w:val="24"/>
        </w:rPr>
        <w:t>。这些跨学科的成功实践，充分证明深度学习技术在专业图像识别与微观结构解析中的强大能力，为本项目将先进计算机视觉模型应用于材料微观图像的智能分析提供了坚实的技术基础与</w:t>
      </w:r>
      <w:r>
        <w:rPr>
          <w:rFonts w:hint="eastAsia" w:ascii="仿宋" w:hAnsi="仿宋" w:cs="仿宋"/>
          <w:kern w:val="2"/>
          <w:szCs w:val="24"/>
          <w:lang w:val="en-US" w:eastAsia="zh-CN"/>
        </w:rPr>
        <w:t>实践依据。</w:t>
      </w:r>
    </w:p>
    <w:p w14:paraId="0D6B8187">
      <w:pPr>
        <w:widowControl/>
        <w:spacing w:after="120"/>
        <w:jc w:val="center"/>
        <w:rPr>
          <w:rFonts w:hint="eastAsia" w:ascii="仿宋" w:hAnsi="仿宋" w:cs="仿宋"/>
          <w:kern w:val="2"/>
          <w:szCs w:val="24"/>
        </w:rPr>
      </w:pPr>
      <w:r>
        <w:rPr>
          <w:rFonts w:hint="eastAsia" w:ascii="仿宋" w:hAnsi="仿宋" w:cs="仿宋"/>
          <w:kern w:val="2"/>
          <w:szCs w:val="24"/>
        </w:rPr>
        <w:drawing>
          <wp:anchor distT="0" distB="0" distL="114935" distR="114935" simplePos="0" relativeHeight="251675648" behindDoc="0" locked="0" layoutInCell="1" allowOverlap="1">
            <wp:simplePos x="0" y="0"/>
            <wp:positionH relativeFrom="column">
              <wp:posOffset>1402080</wp:posOffset>
            </wp:positionH>
            <wp:positionV relativeFrom="paragraph">
              <wp:posOffset>130175</wp:posOffset>
            </wp:positionV>
            <wp:extent cx="2611120" cy="1406525"/>
            <wp:effectExtent l="0" t="0" r="10160" b="10795"/>
            <wp:wrapTopAndBottom/>
            <wp:docPr id="7" name="图片 7" descr="屏幕截图 2025-12-02 2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5-12-02 235026"/>
                    <pic:cNvPicPr>
                      <a:picLocks noChangeAspect="1"/>
                    </pic:cNvPicPr>
                  </pic:nvPicPr>
                  <pic:blipFill>
                    <a:blip r:embed="rId12"/>
                    <a:stretch>
                      <a:fillRect/>
                    </a:stretch>
                  </pic:blipFill>
                  <pic:spPr>
                    <a:xfrm>
                      <a:off x="0" y="0"/>
                      <a:ext cx="2611120" cy="1406525"/>
                    </a:xfrm>
                    <a:prstGeom prst="rect">
                      <a:avLst/>
                    </a:prstGeom>
                  </pic:spPr>
                </pic:pic>
              </a:graphicData>
            </a:graphic>
          </wp:anchor>
        </w:drawing>
      </w:r>
      <w:r>
        <w:rPr>
          <w:rFonts w:ascii="宋体" w:hAnsi="宋体" w:eastAsia="宋体" w:cs="宋体"/>
          <w:szCs w:val="24"/>
          <w:lang w:bidi="ar"/>
        </w:rPr>
        <w:t>图</w:t>
      </w:r>
      <w:r>
        <w:rPr>
          <w:rFonts w:hint="eastAsia" w:ascii="宋体" w:hAnsi="宋体" w:eastAsia="宋体" w:cs="宋体"/>
          <w:szCs w:val="24"/>
          <w:lang w:bidi="ar"/>
        </w:rPr>
        <w:t>3</w:t>
      </w:r>
      <w:r>
        <w:rPr>
          <w:rFonts w:ascii="宋体" w:hAnsi="宋体" w:eastAsia="宋体" w:cs="宋体"/>
          <w:szCs w:val="24"/>
          <w:lang w:bidi="ar"/>
        </w:rPr>
        <w:t xml:space="preserve"> </w:t>
      </w:r>
      <w:r>
        <w:rPr>
          <w:rFonts w:hint="eastAsia" w:ascii="宋体" w:hAnsi="宋体" w:eastAsia="宋体" w:cs="宋体"/>
          <w:szCs w:val="24"/>
          <w:lang w:eastAsia="zh-CN" w:bidi="ar"/>
        </w:rPr>
        <w:t>《</w:t>
      </w:r>
      <w:r>
        <w:rPr>
          <w:rFonts w:hint="default" w:ascii="Times New Roman" w:hAnsi="Times New Roman" w:cs="Times New Roman"/>
          <w:b w:val="0"/>
          <w:bCs w:val="0"/>
          <w:lang w:val="en-US" w:eastAsia="zh-CN"/>
        </w:rPr>
        <w:t>Dermatologist-level classification of skin cancer with deep neural networks</w:t>
      </w:r>
      <w:r>
        <w:rPr>
          <w:rFonts w:hint="eastAsia" w:ascii="宋体" w:hAnsi="宋体" w:eastAsia="宋体" w:cs="宋体"/>
          <w:szCs w:val="24"/>
          <w:lang w:eastAsia="zh-CN" w:bidi="ar"/>
        </w:rPr>
        <w:t>》</w:t>
      </w:r>
      <w:r>
        <w:rPr>
          <w:rFonts w:hint="eastAsia" w:ascii="仿宋" w:hAnsi="仿宋" w:cs="仿宋"/>
          <w:kern w:val="2"/>
          <w:szCs w:val="24"/>
        </w:rPr>
        <w:t>皮肤癌病理图像分类</w:t>
      </w:r>
    </w:p>
    <w:p w14:paraId="0E57390E">
      <w:pPr>
        <w:widowControl/>
        <w:spacing w:after="120"/>
        <w:jc w:val="center"/>
        <w:rPr>
          <w:rFonts w:hint="eastAsia" w:ascii="仿宋" w:hAnsi="仿宋" w:cs="仿宋"/>
          <w:kern w:val="2"/>
          <w:szCs w:val="24"/>
        </w:rPr>
      </w:pPr>
    </w:p>
    <w:p w14:paraId="46C132F6">
      <w:pPr>
        <w:spacing w:after="0" w:afterLines="0" w:line="360" w:lineRule="auto"/>
        <w:jc w:val="center"/>
        <w:rPr>
          <w:rFonts w:hint="eastAsia" w:ascii="仿宋" w:hAnsi="仿宋" w:cs="仿宋"/>
          <w:kern w:val="2"/>
          <w:szCs w:val="24"/>
        </w:rPr>
      </w:pPr>
      <w:r>
        <w:rPr>
          <w:rFonts w:hint="eastAsia" w:ascii="仿宋" w:hAnsi="仿宋" w:cs="仿宋"/>
          <w:kern w:val="2"/>
          <w:szCs w:val="24"/>
        </w:rPr>
        <w:drawing>
          <wp:inline distT="0" distB="0" distL="114300" distR="114300">
            <wp:extent cx="1685925" cy="999490"/>
            <wp:effectExtent l="0" t="0" r="5715" b="6350"/>
            <wp:docPr id="8" name="图片 8" descr="屏幕截图 2025-12-03 0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12-03 000109"/>
                    <pic:cNvPicPr>
                      <a:picLocks noChangeAspect="1"/>
                    </pic:cNvPicPr>
                  </pic:nvPicPr>
                  <pic:blipFill>
                    <a:blip r:embed="rId13"/>
                    <a:stretch>
                      <a:fillRect/>
                    </a:stretch>
                  </pic:blipFill>
                  <pic:spPr>
                    <a:xfrm>
                      <a:off x="0" y="0"/>
                      <a:ext cx="1685925" cy="999490"/>
                    </a:xfrm>
                    <a:prstGeom prst="rect">
                      <a:avLst/>
                    </a:prstGeom>
                  </pic:spPr>
                </pic:pic>
              </a:graphicData>
            </a:graphic>
          </wp:inline>
        </w:drawing>
      </w:r>
    </w:p>
    <w:p w14:paraId="2F0FAF69">
      <w:pPr>
        <w:widowControl/>
        <w:spacing w:after="120"/>
        <w:jc w:val="center"/>
        <w:rPr>
          <w:rFonts w:hint="eastAsia" w:ascii="仿宋" w:hAnsi="仿宋" w:cs="仿宋"/>
          <w:kern w:val="2"/>
          <w:szCs w:val="24"/>
        </w:rPr>
      </w:pPr>
      <w:r>
        <w:rPr>
          <w:rFonts w:ascii="宋体" w:hAnsi="宋体" w:eastAsia="宋体" w:cs="宋体"/>
          <w:szCs w:val="24"/>
          <w:lang w:bidi="ar"/>
        </w:rPr>
        <w:t>图</w:t>
      </w:r>
      <w:r>
        <w:rPr>
          <w:rFonts w:hint="eastAsia" w:ascii="宋体" w:hAnsi="宋体" w:eastAsia="宋体" w:cs="宋体"/>
          <w:szCs w:val="24"/>
          <w:lang w:bidi="ar"/>
        </w:rPr>
        <w:t>4</w:t>
      </w:r>
      <w:r>
        <w:rPr>
          <w:rFonts w:ascii="宋体" w:hAnsi="宋体" w:eastAsia="宋体" w:cs="宋体"/>
          <w:szCs w:val="24"/>
          <w:lang w:bidi="ar"/>
        </w:rPr>
        <w:t xml:space="preserve"> DeepMind开发的AlphaFold2系统</w:t>
      </w:r>
    </w:p>
    <w:p w14:paraId="54888F94">
      <w:pPr>
        <w:spacing w:after="0" w:afterLines="0" w:line="360" w:lineRule="auto"/>
        <w:ind w:firstLine="480" w:firstLineChars="200"/>
        <w:jc w:val="center"/>
        <w:rPr>
          <w:rFonts w:hint="eastAsia" w:ascii="仿宋" w:hAnsi="仿宋" w:cs="仿宋"/>
          <w:kern w:val="2"/>
          <w:szCs w:val="24"/>
        </w:rPr>
      </w:pPr>
      <w:r>
        <w:rPr>
          <w:rFonts w:hint="eastAsia" w:ascii="仿宋" w:hAnsi="仿宋" w:cs="仿宋"/>
          <w:kern w:val="2"/>
          <w:szCs w:val="24"/>
        </w:rPr>
        <w:drawing>
          <wp:inline distT="0" distB="0" distL="114300" distR="114300">
            <wp:extent cx="1329690" cy="1485265"/>
            <wp:effectExtent l="0" t="0" r="11430" b="8255"/>
            <wp:docPr id="9" name="图片 9" descr="agriculture-13-00170-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griculture-13-00170-g008"/>
                    <pic:cNvPicPr>
                      <a:picLocks noChangeAspect="1"/>
                    </pic:cNvPicPr>
                  </pic:nvPicPr>
                  <pic:blipFill>
                    <a:blip r:embed="rId14"/>
                    <a:stretch>
                      <a:fillRect/>
                    </a:stretch>
                  </pic:blipFill>
                  <pic:spPr>
                    <a:xfrm>
                      <a:off x="0" y="0"/>
                      <a:ext cx="1329690" cy="1485265"/>
                    </a:xfrm>
                    <a:prstGeom prst="rect">
                      <a:avLst/>
                    </a:prstGeom>
                  </pic:spPr>
                </pic:pic>
              </a:graphicData>
            </a:graphic>
          </wp:inline>
        </w:drawing>
      </w:r>
    </w:p>
    <w:p w14:paraId="2FE7EDCC">
      <w:pPr>
        <w:widowControl/>
        <w:spacing w:after="120"/>
        <w:jc w:val="center"/>
        <w:rPr>
          <w:rFonts w:hint="eastAsia" w:ascii="仿宋" w:hAnsi="仿宋" w:cs="仿宋"/>
          <w:kern w:val="2"/>
          <w:szCs w:val="24"/>
        </w:rPr>
      </w:pPr>
      <w:r>
        <w:rPr>
          <w:rFonts w:ascii="宋体" w:hAnsi="宋体" w:eastAsia="宋体" w:cs="宋体"/>
          <w:szCs w:val="24"/>
          <w:lang w:bidi="ar"/>
        </w:rPr>
        <w:t>图</w:t>
      </w:r>
      <w:r>
        <w:rPr>
          <w:rFonts w:hint="eastAsia" w:ascii="宋体" w:hAnsi="宋体" w:eastAsia="宋体" w:cs="宋体"/>
          <w:szCs w:val="24"/>
          <w:lang w:bidi="ar"/>
        </w:rPr>
        <w:t>5</w:t>
      </w:r>
      <w:r>
        <w:rPr>
          <w:rFonts w:ascii="宋体" w:hAnsi="宋体" w:eastAsia="宋体" w:cs="宋体"/>
          <w:szCs w:val="24"/>
          <w:lang w:bidi="ar"/>
        </w:rPr>
        <w:t xml:space="preserve"> 黑龙江八一农业大学团队设计的稻病图像分类网络</w:t>
      </w:r>
    </w:p>
    <w:p w14:paraId="42B350E1">
      <w:pPr>
        <w:spacing w:after="0" w:afterLines="0" w:line="360" w:lineRule="auto"/>
        <w:jc w:val="center"/>
        <w:rPr>
          <w:rFonts w:hint="eastAsia" w:ascii="仿宋" w:hAnsi="仿宋" w:cs="仿宋"/>
          <w:kern w:val="2"/>
          <w:szCs w:val="24"/>
        </w:rPr>
      </w:pPr>
      <w:r>
        <w:rPr>
          <w:rFonts w:hint="eastAsia" w:ascii="仿宋" w:hAnsi="仿宋" w:cs="仿宋"/>
          <w:kern w:val="2"/>
          <w:szCs w:val="24"/>
        </w:rPr>
        <w:drawing>
          <wp:inline distT="0" distB="0" distL="114300" distR="114300">
            <wp:extent cx="1699260" cy="1612265"/>
            <wp:effectExtent l="0" t="0" r="7620" b="3175"/>
            <wp:docPr id="10" name="图片 10" descr="屏幕截图 2025-12-03 1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5-12-03 122834"/>
                    <pic:cNvPicPr>
                      <a:picLocks noChangeAspect="1"/>
                    </pic:cNvPicPr>
                  </pic:nvPicPr>
                  <pic:blipFill>
                    <a:blip r:embed="rId15"/>
                    <a:stretch>
                      <a:fillRect/>
                    </a:stretch>
                  </pic:blipFill>
                  <pic:spPr>
                    <a:xfrm>
                      <a:off x="0" y="0"/>
                      <a:ext cx="1699260" cy="1612265"/>
                    </a:xfrm>
                    <a:prstGeom prst="rect">
                      <a:avLst/>
                    </a:prstGeom>
                  </pic:spPr>
                </pic:pic>
              </a:graphicData>
            </a:graphic>
          </wp:inline>
        </w:drawing>
      </w:r>
    </w:p>
    <w:p w14:paraId="5567D278">
      <w:pPr>
        <w:widowControl w:val="0"/>
        <w:numPr>
          <w:ilvl w:val="-1"/>
          <w:numId w:val="0"/>
        </w:numPr>
        <w:spacing w:line="360" w:lineRule="auto"/>
        <w:ind w:left="0" w:leftChars="0" w:firstLine="0" w:firstLineChars="0"/>
        <w:jc w:val="left"/>
        <w:rPr>
          <w:rFonts w:hint="eastAsia"/>
          <w:b/>
          <w:bCs/>
          <w:lang w:val="en-US" w:eastAsia="zh-CN"/>
        </w:rPr>
      </w:pPr>
      <w:r>
        <w:rPr>
          <w:rFonts w:ascii="宋体" w:hAnsi="宋体" w:eastAsia="宋体" w:cs="宋体"/>
          <w:szCs w:val="24"/>
          <w:lang w:bidi="ar"/>
        </w:rPr>
        <w:t>图</w:t>
      </w:r>
      <w:r>
        <w:rPr>
          <w:rFonts w:hint="eastAsia" w:ascii="宋体" w:hAnsi="宋体" w:eastAsia="宋体" w:cs="宋体"/>
          <w:szCs w:val="24"/>
          <w:lang w:bidi="ar"/>
        </w:rPr>
        <w:t>6</w:t>
      </w:r>
      <w:r>
        <w:rPr>
          <w:rFonts w:ascii="宋体" w:hAnsi="宋体" w:eastAsia="宋体" w:cs="宋体"/>
          <w:szCs w:val="24"/>
          <w:lang w:bidi="ar"/>
        </w:rPr>
        <w:t xml:space="preserve"> 发表于《</w:t>
      </w:r>
      <w:r>
        <w:rPr>
          <w:rFonts w:hint="default" w:ascii="Times New Roman" w:hAnsi="Times New Roman" w:cs="Times New Roman"/>
          <w:b w:val="0"/>
          <w:bCs w:val="0"/>
          <w:lang w:val="en-US" w:eastAsia="zh-CN"/>
        </w:rPr>
        <w:t>Deep ensemble transfer learning-based approach for classifying hot-rolled steel strips surface defects</w:t>
      </w:r>
      <w:r>
        <w:rPr>
          <w:rFonts w:hint="eastAsia" w:ascii="Times New Roman" w:hAnsi="Times New Roman" w:cs="Times New Roman"/>
          <w:b w:val="0"/>
          <w:bCs w:val="0"/>
          <w:lang w:val="en-US" w:eastAsia="zh-CN"/>
        </w:rPr>
        <w:t>》</w:t>
      </w:r>
      <w:r>
        <w:rPr>
          <w:rFonts w:hint="eastAsia" w:ascii="仿宋" w:hAnsi="仿宋" w:cs="仿宋"/>
          <w:kern w:val="2"/>
          <w:szCs w:val="24"/>
        </w:rPr>
        <w:t>钢材表面六类常见缺陷识别</w:t>
      </w:r>
    </w:p>
    <w:p w14:paraId="2D3F4A23">
      <w:pPr>
        <w:widowControl/>
        <w:spacing w:after="120"/>
        <w:jc w:val="center"/>
        <w:rPr>
          <w:rFonts w:hint="eastAsia" w:ascii="仿宋" w:hAnsi="仿宋" w:cs="仿宋"/>
          <w:kern w:val="2"/>
          <w:szCs w:val="24"/>
        </w:rPr>
      </w:pPr>
    </w:p>
    <w:p w14:paraId="2E8DFFED">
      <w:pPr>
        <w:spacing w:after="0" w:afterLines="0" w:line="360" w:lineRule="auto"/>
        <w:rPr>
          <w:rFonts w:hint="eastAsia" w:ascii="仿宋" w:hAnsi="仿宋" w:cs="仿宋"/>
          <w:kern w:val="2"/>
          <w:szCs w:val="24"/>
        </w:rPr>
      </w:pPr>
      <w:r>
        <w:rPr>
          <w:rFonts w:hint="eastAsia" w:ascii="仿宋" w:hAnsi="仿宋" w:cs="仿宋"/>
          <w:kern w:val="2"/>
          <w:szCs w:val="24"/>
        </w:rPr>
        <w:t>②核心突破：材料科学智能化研究取得关键进展</w:t>
      </w:r>
    </w:p>
    <w:p w14:paraId="19F0A025">
      <w:pPr>
        <w:spacing w:after="0" w:afterLines="0" w:line="360" w:lineRule="auto"/>
        <w:ind w:firstLine="480" w:firstLineChars="200"/>
        <w:rPr>
          <w:rFonts w:hint="eastAsia" w:ascii="仿宋" w:hAnsi="仿宋" w:cs="仿宋"/>
          <w:kern w:val="2"/>
          <w:szCs w:val="24"/>
        </w:rPr>
      </w:pPr>
      <w:r>
        <w:rPr>
          <w:rFonts w:hint="eastAsia" w:ascii="仿宋" w:hAnsi="仿宋" w:cs="仿宋"/>
          <w:kern w:val="2"/>
          <w:szCs w:val="24"/>
        </w:rPr>
        <w:t>全球顶尖研究机构在利用深度学习进行材料微观结构的定量分析方面已取得系统性突破。例如，佐治亚理工学院</w:t>
      </w:r>
      <w:commentRangeStart w:id="3"/>
      <w:r>
        <w:rPr>
          <w:rFonts w:hint="eastAsia" w:ascii="仿宋" w:hAnsi="仿宋" w:cs="仿宋"/>
          <w:color w:val="1F1F1F"/>
          <w:kern w:val="2"/>
          <w:szCs w:val="24"/>
        </w:rPr>
        <w:t> </w:t>
      </w:r>
      <w:bookmarkStart w:id="16" w:name="bau4-profile"/>
      <w:r>
        <w:rPr>
          <w:rFonts w:hint="eastAsia" w:ascii="仿宋" w:hAnsi="仿宋" w:cs="仿宋"/>
          <w:color w:val="1F1F1F"/>
          <w:kern w:val="2"/>
          <w:szCs w:val="24"/>
        </w:rPr>
        <w:fldChar w:fldCharType="begin"/>
      </w:r>
      <w:r>
        <w:rPr>
          <w:rFonts w:hint="eastAsia" w:ascii="仿宋" w:hAnsi="仿宋" w:cs="仿宋"/>
          <w:color w:val="1F1F1F"/>
          <w:kern w:val="2"/>
          <w:szCs w:val="24"/>
        </w:rPr>
        <w:instrText xml:space="preserve"> HYPERLINK "https://www.sciencedirect.com/author/56929687800/surya-r-kalidindi" </w:instrText>
      </w:r>
      <w:r>
        <w:rPr>
          <w:rFonts w:hint="eastAsia" w:ascii="仿宋" w:hAnsi="仿宋" w:cs="仿宋"/>
          <w:color w:val="1F1F1F"/>
          <w:kern w:val="2"/>
          <w:szCs w:val="24"/>
        </w:rPr>
        <w:fldChar w:fldCharType="separate"/>
      </w:r>
      <w:r>
        <w:rPr>
          <w:rFonts w:hint="eastAsia" w:ascii="仿宋" w:hAnsi="仿宋" w:cs="仿宋"/>
          <w:color w:val="1F1F1F"/>
          <w:kern w:val="2"/>
          <w:szCs w:val="24"/>
        </w:rPr>
        <w:t>Surya R. Kalidindi </w:t>
      </w:r>
      <w:bookmarkEnd w:id="16"/>
      <w:r>
        <w:rPr>
          <w:rFonts w:hint="eastAsia" w:ascii="仿宋" w:hAnsi="仿宋" w:cs="仿宋"/>
          <w:color w:val="1F1F1F"/>
          <w:kern w:val="2"/>
          <w:szCs w:val="24"/>
        </w:rPr>
        <w:fldChar w:fldCharType="end"/>
      </w:r>
      <w:r>
        <w:rPr>
          <w:rFonts w:hint="eastAsia" w:ascii="仿宋" w:hAnsi="仿宋" w:cs="仿宋"/>
          <w:kern w:val="2"/>
          <w:szCs w:val="24"/>
        </w:rPr>
        <w:t>团队在《Acta Materialia》上发表的奠基性研究</w:t>
      </w:r>
      <w:r>
        <w:rPr>
          <w:rFonts w:hint="default" w:ascii="Times New Roman" w:hAnsi="Times New Roman" w:cs="Times New Roman"/>
          <w:b w:val="0"/>
          <w:bCs w:val="0"/>
          <w:kern w:val="2"/>
          <w:szCs w:val="24"/>
          <w:lang w:eastAsia="zh-CN"/>
        </w:rPr>
        <w:t>《</w:t>
      </w:r>
      <w:r>
        <w:rPr>
          <w:rFonts w:hint="default" w:ascii="Times New Roman" w:hAnsi="Times New Roman" w:cs="Times New Roman"/>
          <w:b w:val="0"/>
          <w:bCs w:val="0"/>
          <w:lang w:val="en-US" w:eastAsia="zh-CN"/>
        </w:rPr>
        <w:t>Material structure-property linkages using three-dimensional convolutional neural networks</w:t>
      </w:r>
      <w:r>
        <w:rPr>
          <w:rFonts w:hint="eastAsia" w:ascii="仿宋" w:hAnsi="仿宋" w:cs="仿宋"/>
          <w:kern w:val="2"/>
          <w:szCs w:val="24"/>
          <w:lang w:eastAsia="zh-CN"/>
        </w:rPr>
        <w:t>》</w:t>
      </w:r>
      <w:r>
        <w:rPr>
          <w:rFonts w:hint="eastAsia" w:ascii="仿宋" w:hAnsi="仿宋" w:cs="仿宋"/>
          <w:kern w:val="2"/>
          <w:szCs w:val="24"/>
        </w:rPr>
        <w:t>，成功利用三维卷积神经网络（3D-CNN）对材料的微观结构进行建模，并实现了从微观结构到宏观性能的端到端精准预测。</w:t>
      </w:r>
      <w:commentRangeEnd w:id="3"/>
      <w:r>
        <w:rPr>
          <w:rStyle w:val="18"/>
        </w:rPr>
        <w:commentReference w:id="3"/>
      </w:r>
      <w:r>
        <w:rPr>
          <w:rStyle w:val="18"/>
        </w:rPr>
        <w:commentReference w:id="4"/>
      </w:r>
      <w:r>
        <w:rPr>
          <w:rFonts w:hint="eastAsia" w:ascii="仿宋" w:hAnsi="仿宋" w:cs="仿宋"/>
          <w:kern w:val="2"/>
          <w:szCs w:val="24"/>
        </w:rPr>
        <w:t>这些进</w:t>
      </w:r>
      <w:r>
        <w:rPr>
          <w:rFonts w:hint="eastAsia" w:ascii="仿宋" w:hAnsi="仿宋" w:cs="仿宋"/>
          <w:kern w:val="2"/>
          <w:szCs w:val="24"/>
          <w:lang w:val="en-US" w:eastAsia="zh-CN"/>
        </w:rPr>
        <w:t>展表明</w:t>
      </w:r>
      <w:r>
        <w:rPr>
          <w:rFonts w:hint="eastAsia" w:ascii="仿宋" w:hAnsi="仿宋" w:cs="仿宋"/>
          <w:kern w:val="2"/>
          <w:szCs w:val="24"/>
        </w:rPr>
        <w:t>AI驱动材料研究的范式已经确立，为本项目的工业级微观图像分析应用提供了坚实的理论支撑与可直接借鉴的技术路径。</w:t>
      </w:r>
    </w:p>
    <w:p w14:paraId="5BC0965E">
      <w:pPr>
        <w:spacing w:after="0" w:afterLines="0" w:line="360" w:lineRule="auto"/>
        <w:rPr>
          <w:rFonts w:hint="eastAsia" w:ascii="仿宋" w:hAnsi="仿宋" w:cs="仿宋"/>
          <w:kern w:val="2"/>
          <w:szCs w:val="24"/>
        </w:rPr>
      </w:pPr>
      <w:r>
        <w:rPr>
          <w:rFonts w:hint="eastAsia" w:ascii="仿宋" w:hAnsi="仿宋" w:cs="仿宋"/>
          <w:kern w:val="2"/>
          <w:szCs w:val="24"/>
        </w:rPr>
        <w:t>③模式改革：智能自动化闭环加速材料研发范式变革</w:t>
      </w:r>
    </w:p>
    <w:p w14:paraId="7F97E01C">
      <w:pPr>
        <w:spacing w:after="0" w:afterLines="0" w:line="360" w:lineRule="auto"/>
        <w:ind w:firstLine="480" w:firstLineChars="200"/>
        <w:rPr>
          <w:rFonts w:hint="eastAsia" w:ascii="仿宋" w:hAnsi="仿宋" w:cs="仿宋"/>
          <w:kern w:val="2"/>
          <w:szCs w:val="24"/>
        </w:rPr>
      </w:pPr>
      <w:r>
        <w:rPr>
          <w:rFonts w:hint="eastAsia" w:ascii="仿宋" w:hAnsi="仿宋" w:cs="仿宋"/>
          <w:kern w:val="2"/>
          <w:szCs w:val="24"/>
        </w:rPr>
        <w:t>“AI+大数据+自动化实验”的深度融合，正推动材料研发从“经验驱动”向“数据驱动”的范式转移。人工智能不仅用于后端分析，更与机器人、高通量实验设备结合，形成“设计-合成-表征-分析”的全流程闭环，极大提升了研发效率与成功率。这一技术融合趋势为本项目实现技术集成与产业化落地提供了明确的方向和成熟的生态环境。</w:t>
      </w:r>
    </w:p>
    <w:p w14:paraId="6BA8D284">
      <w:pPr>
        <w:tabs>
          <w:tab w:val="left" w:pos="549"/>
        </w:tabs>
        <w:spacing w:after="0" w:afterLines="0" w:line="360" w:lineRule="auto"/>
        <w:jc w:val="left"/>
        <w:rPr>
          <w:rFonts w:hint="eastAsia" w:ascii="仿宋" w:hAnsi="仿宋" w:cs="仿宋"/>
          <w:kern w:val="2"/>
          <w:szCs w:val="24"/>
        </w:rPr>
      </w:pPr>
      <w:r>
        <w:rPr>
          <w:rFonts w:hint="eastAsia" w:ascii="仿宋" w:hAnsi="仿宋" w:cs="仿宋"/>
          <w:kern w:val="2"/>
          <w:szCs w:val="24"/>
        </w:rPr>
        <w:tab/>
      </w:r>
      <w:r>
        <w:rPr>
          <w:rFonts w:hint="eastAsia" w:ascii="仿宋" w:hAnsi="仿宋" w:cs="仿宋"/>
          <w:kern w:val="2"/>
          <w:szCs w:val="24"/>
        </w:rPr>
        <w:drawing>
          <wp:inline distT="0" distB="0" distL="114300" distR="114300">
            <wp:extent cx="5269230" cy="2343785"/>
            <wp:effectExtent l="0" t="0" r="3810" b="3175"/>
            <wp:docPr id="11" name="图片 11" descr="屏幕截图 2025-11-29 18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5-11-29 183100"/>
                    <pic:cNvPicPr>
                      <a:picLocks noChangeAspect="1"/>
                    </pic:cNvPicPr>
                  </pic:nvPicPr>
                  <pic:blipFill>
                    <a:blip r:embed="rId16"/>
                    <a:stretch>
                      <a:fillRect/>
                    </a:stretch>
                  </pic:blipFill>
                  <pic:spPr>
                    <a:xfrm>
                      <a:off x="0" y="0"/>
                      <a:ext cx="5269230" cy="2343785"/>
                    </a:xfrm>
                    <a:prstGeom prst="rect">
                      <a:avLst/>
                    </a:prstGeom>
                  </pic:spPr>
                </pic:pic>
              </a:graphicData>
            </a:graphic>
          </wp:inline>
        </w:drawing>
      </w:r>
    </w:p>
    <w:p w14:paraId="088D32C4">
      <w:pPr>
        <w:spacing w:after="0" w:afterLines="0" w:line="360" w:lineRule="auto"/>
        <w:jc w:val="center"/>
        <w:rPr>
          <w:rFonts w:hint="eastAsia" w:ascii="仿宋" w:hAnsi="仿宋" w:cs="仿宋"/>
          <w:b/>
          <w:bCs/>
          <w:kern w:val="2"/>
          <w:sz w:val="28"/>
          <w:szCs w:val="28"/>
        </w:rPr>
      </w:pPr>
      <w:r>
        <w:rPr>
          <w:rFonts w:hint="eastAsia" w:ascii="仿宋" w:hAnsi="仿宋" w:cs="仿宋"/>
          <w:kern w:val="2"/>
          <w:szCs w:val="24"/>
        </w:rPr>
        <w:t>图7 PEST图</w:t>
      </w:r>
    </w:p>
    <w:p w14:paraId="148EF98A">
      <w:pPr>
        <w:pStyle w:val="5"/>
        <w:spacing w:after="120"/>
      </w:pPr>
      <w:r>
        <w:rPr>
          <w:rFonts w:hint="eastAsia"/>
        </w:rPr>
        <w:t>2.1.2 竞争格局分析（波特五力模型）</w:t>
      </w:r>
    </w:p>
    <w:p w14:paraId="55B805CE">
      <w:pPr>
        <w:spacing w:after="0" w:afterLines="0" w:line="360" w:lineRule="auto"/>
        <w:rPr>
          <w:rFonts w:hint="eastAsia" w:ascii="仿宋" w:hAnsi="仿宋" w:cs="仿宋"/>
          <w:kern w:val="2"/>
          <w:szCs w:val="24"/>
        </w:rPr>
      </w:pPr>
      <w:r>
        <w:rPr>
          <w:rFonts w:hint="eastAsia" w:ascii="仿宋" w:hAnsi="仿宋" w:cs="仿宋"/>
          <w:kern w:val="2"/>
          <w:szCs w:val="24"/>
        </w:rPr>
        <w:t>（1）同行业现有竞争者的竞争程度</w:t>
      </w:r>
    </w:p>
    <w:p w14:paraId="5546B4E6">
      <w:pPr>
        <w:spacing w:after="0" w:afterLines="0" w:line="360" w:lineRule="auto"/>
        <w:rPr>
          <w:rFonts w:hint="eastAsia" w:ascii="仿宋" w:hAnsi="仿宋" w:cs="仿宋"/>
          <w:kern w:val="2"/>
          <w:szCs w:val="24"/>
        </w:rPr>
      </w:pPr>
      <w:r>
        <w:rPr>
          <w:rFonts w:hint="eastAsia" w:ascii="仿宋" w:hAnsi="仿宋" w:cs="仿宋"/>
          <w:kern w:val="2"/>
          <w:szCs w:val="24"/>
        </w:rPr>
        <w:t>①传统材料检测机构：如SGS、Intertek、Eurofins等第三方检测巨头，依赖标准化的物理化学检测手段（如光谱、色谱、力学性能测试），服务覆盖宏观与成分分析，客户信任度高。但其严重依赖人工操作与专家经验，检测通量低、周期长，对微观结构的形貌与分布等“隐性”信息捕捉能力弱，数据价值挖掘不足,为本项目提供了差异化竞争的空间。</w:t>
      </w:r>
    </w:p>
    <w:p w14:paraId="33B69DDA">
      <w:pPr>
        <w:spacing w:after="0" w:afterLines="0" w:line="360" w:lineRule="auto"/>
        <w:rPr>
          <w:rFonts w:hint="eastAsia" w:ascii="仿宋" w:hAnsi="仿宋" w:cs="仿宋"/>
          <w:kern w:val="2"/>
          <w:szCs w:val="24"/>
        </w:rPr>
      </w:pPr>
      <w:r>
        <w:rPr>
          <w:rFonts w:hint="eastAsia" w:ascii="仿宋" w:hAnsi="仿宋" w:cs="仿宋"/>
          <w:kern w:val="2"/>
          <w:szCs w:val="24"/>
        </w:rPr>
        <w:t>②高端材料模拟软件：如ANSYS、Materials Studio等，从计算机辅助工程（CAE）和计算材料学切入，通过第一性原理、有限元分析等进行材料性能模拟与优化设计，在研发前端占据优势。但其模拟结果依赖于理想化的模型和参数，无法直接对生产过程中的实际SEM图像进行快速、直观的颗粒识别与统计，与本项目形成互补而非直接竞争。</w:t>
      </w:r>
    </w:p>
    <w:p w14:paraId="7BE62F34">
      <w:pPr>
        <w:spacing w:after="0" w:afterLines="0" w:line="360" w:lineRule="auto"/>
        <w:rPr>
          <w:rFonts w:hint="eastAsia" w:ascii="仿宋" w:hAnsi="仿宋" w:cs="仿宋"/>
          <w:kern w:val="2"/>
          <w:szCs w:val="24"/>
        </w:rPr>
      </w:pPr>
      <w:r>
        <w:rPr>
          <w:rFonts w:hint="eastAsia" w:ascii="仿宋" w:hAnsi="仿宋" w:cs="仿宋"/>
          <w:kern w:val="2"/>
          <w:szCs w:val="24"/>
        </w:rPr>
        <w:t>（2）潜在进入者的威胁</w:t>
      </w:r>
    </w:p>
    <w:p w14:paraId="0DD6B07F">
      <w:pPr>
        <w:spacing w:after="0" w:afterLines="0" w:line="360" w:lineRule="auto"/>
        <w:rPr>
          <w:rFonts w:hint="eastAsia" w:ascii="仿宋" w:hAnsi="仿宋" w:cs="仿宋"/>
          <w:kern w:val="2"/>
          <w:szCs w:val="24"/>
        </w:rPr>
      </w:pPr>
      <w:r>
        <w:rPr>
          <w:rFonts w:hint="eastAsia" w:ascii="仿宋" w:hAnsi="仿宋" w:cs="仿宋"/>
          <w:kern w:val="2"/>
          <w:szCs w:val="24"/>
        </w:rPr>
        <w:t>①潜在进入者类型：</w:t>
      </w:r>
    </w:p>
    <w:p w14:paraId="13352DA2">
      <w:pPr>
        <w:spacing w:after="0" w:afterLines="0" w:line="360" w:lineRule="auto"/>
        <w:rPr>
          <w:rFonts w:hint="eastAsia" w:ascii="仿宋" w:hAnsi="仿宋" w:cs="仿宋"/>
          <w:kern w:val="2"/>
          <w:szCs w:val="24"/>
        </w:rPr>
      </w:pPr>
      <w:r>
        <w:rPr>
          <w:rFonts w:hint="eastAsia" w:ascii="仿宋" w:hAnsi="仿宋" w:cs="仿宋"/>
          <w:kern w:val="2"/>
          <w:szCs w:val="24"/>
        </w:rPr>
        <w:t>A.AI驱动的材料计算与设计平台：如深势科技的Uni平台，其核心优势在于提供从原子尺度到连续介质尺度的多尺度模拟能力，并在药物设计、电池材料等领域已有成熟应用。若其将能力延伸至微观图像分析领域，将凭借其强大的算法积累和跨尺度仿真能力构成威胁。</w:t>
      </w:r>
    </w:p>
    <w:p w14:paraId="533F1C30">
      <w:pPr>
        <w:spacing w:after="0" w:afterLines="0" w:line="360" w:lineRule="auto"/>
        <w:rPr>
          <w:rFonts w:hint="eastAsia" w:ascii="仿宋" w:hAnsi="仿宋" w:cs="仿宋"/>
          <w:kern w:val="2"/>
          <w:szCs w:val="24"/>
        </w:rPr>
      </w:pPr>
      <w:r>
        <w:rPr>
          <w:rFonts w:hint="eastAsia" w:ascii="仿宋" w:hAnsi="仿宋" w:cs="仿宋"/>
          <w:kern w:val="2"/>
          <w:szCs w:val="24"/>
        </w:rPr>
        <w:t>B.全自动颗粒分析系统提供商：如复纳科技的ParticleX系统，已实现从样品制备、图像采集到颗粒分析的全自动化流程，主要聚焦于硬件的集成与标准化检测。其优势在于“软硬一体”的解决方案和成熟的工业交付能力，若其软件分析能力持续增强，将直接与</w:t>
      </w:r>
      <w:r>
        <w:rPr>
          <w:rFonts w:hint="eastAsia" w:ascii="仿宋" w:hAnsi="仿宋" w:cs="仿宋"/>
          <w:kern w:val="2"/>
          <w:szCs w:val="24"/>
          <w:lang w:eastAsia="zh-CN"/>
        </w:rPr>
        <w:t>团队</w:t>
      </w:r>
      <w:r>
        <w:rPr>
          <w:rFonts w:hint="eastAsia" w:ascii="仿宋" w:hAnsi="仿宋" w:cs="仿宋"/>
          <w:kern w:val="2"/>
          <w:szCs w:val="24"/>
        </w:rPr>
        <w:t>的软件服务形成竞争。</w:t>
      </w:r>
    </w:p>
    <w:p w14:paraId="2D516893">
      <w:pPr>
        <w:spacing w:after="0" w:afterLines="0" w:line="360" w:lineRule="auto"/>
        <w:rPr>
          <w:rFonts w:hint="eastAsia" w:ascii="仿宋" w:hAnsi="仿宋" w:cs="仿宋"/>
          <w:kern w:val="2"/>
          <w:szCs w:val="24"/>
        </w:rPr>
      </w:pPr>
      <w:r>
        <w:rPr>
          <w:rFonts w:hint="eastAsia" w:ascii="仿宋" w:hAnsi="仿宋" w:cs="仿宋"/>
          <w:kern w:val="2"/>
          <w:szCs w:val="24"/>
        </w:rPr>
        <w:t>C.科研服务与数据分析平台：如科学指南针，其提供包括SEM图像分析在内的多种科研测试与数据处理服务，具有较强的渠道触达能力和客户基础。若其加大在AI分析模块的投入，可能利用其现有的客户网络快速推广类似服务。</w:t>
      </w:r>
    </w:p>
    <w:p w14:paraId="7B869C17">
      <w:pPr>
        <w:spacing w:after="0" w:afterLines="0" w:line="360" w:lineRule="auto"/>
        <w:rPr>
          <w:rFonts w:hint="eastAsia" w:ascii="仿宋" w:hAnsi="仿宋" w:cs="仿宋"/>
          <w:kern w:val="2"/>
          <w:szCs w:val="24"/>
        </w:rPr>
      </w:pPr>
      <w:r>
        <w:rPr>
          <w:rFonts w:hint="eastAsia" w:ascii="仿宋" w:hAnsi="仿宋" w:cs="仿宋"/>
          <w:kern w:val="2"/>
          <w:szCs w:val="24"/>
        </w:rPr>
        <w:t>D.大型科技公司（如华为云、百度）可凭借其AI平台与算力优势推出通用行业解决方案；其他初创公司也可能从消费级AI转向工业领域；高校科研团队亦可通过成果转化进入市场。</w:t>
      </w:r>
    </w:p>
    <w:p w14:paraId="447888C2">
      <w:pPr>
        <w:spacing w:after="0" w:afterLines="0" w:line="360" w:lineRule="auto"/>
        <w:rPr>
          <w:rFonts w:hint="eastAsia" w:ascii="仿宋" w:hAnsi="仿宋" w:cs="仿宋"/>
          <w:kern w:val="2"/>
          <w:szCs w:val="24"/>
        </w:rPr>
      </w:pPr>
      <w:r>
        <w:rPr>
          <w:rFonts w:hint="eastAsia" w:ascii="仿宋" w:hAnsi="仿宋" w:cs="仿宋"/>
          <w:kern w:val="2"/>
          <w:szCs w:val="24"/>
        </w:rPr>
        <w:t>②行业进入壁垒：</w:t>
      </w:r>
    </w:p>
    <w:p w14:paraId="1A3C0FC6">
      <w:pPr>
        <w:spacing w:after="0" w:afterLines="0" w:line="360" w:lineRule="auto"/>
        <w:rPr>
          <w:rFonts w:hint="eastAsia" w:ascii="仿宋" w:hAnsi="仿宋" w:cs="仿宋"/>
          <w:kern w:val="2"/>
          <w:szCs w:val="24"/>
        </w:rPr>
      </w:pPr>
      <w:r>
        <w:rPr>
          <w:rFonts w:hint="eastAsia" w:ascii="仿宋" w:hAnsi="仿宋" w:cs="仿宋"/>
          <w:kern w:val="2"/>
          <w:szCs w:val="24"/>
        </w:rPr>
        <w:t>A.数据壁垒：高质量的、经专业标注的粉末、WC等特定材料的SEM图像数据集是模型训练的基础。这类数据需要与产业方深度合作、长期积累才能获得，具有稀缺性、专业性和难以复制性。</w:t>
      </w:r>
    </w:p>
    <w:p w14:paraId="7AB6A4CA">
      <w:pPr>
        <w:spacing w:after="0" w:afterLines="0" w:line="360" w:lineRule="auto"/>
        <w:rPr>
          <w:rFonts w:hint="eastAsia" w:ascii="仿宋" w:hAnsi="仿宋" w:cs="仿宋"/>
          <w:kern w:val="2"/>
          <w:szCs w:val="24"/>
        </w:rPr>
      </w:pPr>
      <w:r>
        <w:rPr>
          <w:rFonts w:hint="eastAsia" w:ascii="仿宋" w:hAnsi="仿宋" w:cs="仿宋"/>
          <w:kern w:val="2"/>
          <w:szCs w:val="24"/>
        </w:rPr>
        <w:t>B.技术与知识壁垒：开发高精度的分析模型不仅需要顶尖的深度学习算法能力，更需要深度融合材料科学专业知识，以理解微观结构特征与材料性能之间的关联。组建并管理此类跨学科团队具有很高难度。</w:t>
      </w:r>
    </w:p>
    <w:p w14:paraId="506CDCBA">
      <w:pPr>
        <w:spacing w:after="0" w:afterLines="0" w:line="360" w:lineRule="auto"/>
        <w:rPr>
          <w:rFonts w:hint="eastAsia" w:ascii="仿宋" w:hAnsi="仿宋" w:cs="仿宋"/>
          <w:kern w:val="2"/>
          <w:szCs w:val="24"/>
        </w:rPr>
      </w:pPr>
      <w:r>
        <w:rPr>
          <w:rFonts w:hint="eastAsia" w:ascii="仿宋" w:hAnsi="仿宋" w:cs="仿宋"/>
          <w:kern w:val="2"/>
          <w:szCs w:val="24"/>
        </w:rPr>
        <w:t>C.客户信任与验证壁垒：工业客户对分析结果的准确性、稳定性和可重复性要求极高。新技术的导入需要漫长的验证周期和严格的现场测试，建立信任成本高、周期长。</w:t>
      </w:r>
    </w:p>
    <w:p w14:paraId="3778BE59">
      <w:pPr>
        <w:spacing w:after="0" w:afterLines="0" w:line="360" w:lineRule="auto"/>
        <w:rPr>
          <w:rFonts w:hint="eastAsia" w:ascii="仿宋" w:hAnsi="仿宋" w:cs="仿宋"/>
          <w:kern w:val="2"/>
          <w:szCs w:val="24"/>
        </w:rPr>
      </w:pPr>
      <w:r>
        <w:rPr>
          <w:rFonts w:hint="eastAsia" w:ascii="仿宋" w:hAnsi="仿宋" w:cs="仿宋"/>
          <w:kern w:val="2"/>
          <w:szCs w:val="24"/>
        </w:rPr>
        <w:t>D.资金与成本壁垒：构建从数据采集、专业标注、模型训练到算法迭代的完整闭环，需要持续的研发投入和高性能计算资源支持，初始资金门槛较高。</w:t>
      </w:r>
    </w:p>
    <w:p w14:paraId="388133FB">
      <w:pPr>
        <w:spacing w:after="0" w:afterLines="0" w:line="360" w:lineRule="auto"/>
        <w:rPr>
          <w:rFonts w:hint="eastAsia" w:ascii="仿宋" w:hAnsi="仿宋" w:cs="仿宋"/>
          <w:kern w:val="2"/>
          <w:szCs w:val="24"/>
        </w:rPr>
      </w:pPr>
      <w:r>
        <w:rPr>
          <w:rFonts w:hint="eastAsia" w:ascii="仿宋" w:hAnsi="仿宋" w:cs="仿宋"/>
          <w:kern w:val="2"/>
          <w:szCs w:val="24"/>
        </w:rPr>
        <w:t>（3）替代品的威胁</w:t>
      </w:r>
    </w:p>
    <w:p w14:paraId="1C2D0B43">
      <w:pPr>
        <w:spacing w:after="0" w:afterLines="0" w:line="360" w:lineRule="auto"/>
        <w:rPr>
          <w:rFonts w:hint="eastAsia" w:ascii="仿宋" w:hAnsi="仿宋" w:cs="仿宋"/>
          <w:kern w:val="2"/>
          <w:szCs w:val="24"/>
        </w:rPr>
      </w:pPr>
      <w:r>
        <w:rPr>
          <w:rFonts w:hint="eastAsia" w:ascii="仿宋" w:hAnsi="仿宋" w:cs="仿宋"/>
          <w:kern w:val="2"/>
          <w:szCs w:val="24"/>
        </w:rPr>
        <w:t>①传统物化实验检测方法：传统方法虽然可靠，但在效率、成本和可扩展性上存在明显短板。随着产品迭代加快和成本压力增大，传统方法的替代性会逐渐减弱。</w:t>
      </w:r>
    </w:p>
    <w:p w14:paraId="012FC947">
      <w:pPr>
        <w:spacing w:after="0" w:afterLines="0" w:line="360" w:lineRule="auto"/>
        <w:rPr>
          <w:rFonts w:hint="eastAsia" w:ascii="仿宋" w:hAnsi="仿宋" w:cs="仿宋"/>
          <w:kern w:val="2"/>
          <w:szCs w:val="24"/>
        </w:rPr>
      </w:pPr>
      <w:r>
        <w:rPr>
          <w:rFonts w:hint="eastAsia" w:ascii="仿宋" w:hAnsi="仿宋" w:cs="仿宋"/>
          <w:kern w:val="2"/>
          <w:szCs w:val="24"/>
        </w:rPr>
        <w:t>②资深专家经验判断：专家经验无法量化、难以复制，正面临人才断层的风险，难以满足规模化、标准化产业需求。</w:t>
      </w:r>
    </w:p>
    <w:p w14:paraId="109F7283">
      <w:pPr>
        <w:spacing w:after="0" w:afterLines="0" w:line="360" w:lineRule="auto"/>
        <w:rPr>
          <w:rFonts w:hint="eastAsia" w:ascii="仿宋" w:hAnsi="仿宋" w:cs="仿宋"/>
          <w:kern w:val="2"/>
          <w:szCs w:val="24"/>
        </w:rPr>
      </w:pPr>
      <w:r>
        <w:rPr>
          <w:rFonts w:hint="eastAsia" w:ascii="仿宋" w:hAnsi="仿宋" w:cs="仿宋"/>
          <w:kern w:val="2"/>
          <w:szCs w:val="24"/>
        </w:rPr>
        <w:t>（4）购买者的议价能力</w:t>
      </w:r>
    </w:p>
    <w:p w14:paraId="5AA6D29F">
      <w:pPr>
        <w:spacing w:after="0" w:afterLines="0" w:line="360" w:lineRule="auto"/>
        <w:rPr>
          <w:rFonts w:hint="eastAsia" w:ascii="仿宋" w:hAnsi="仿宋" w:cs="仿宋"/>
          <w:kern w:val="2"/>
          <w:szCs w:val="24"/>
        </w:rPr>
      </w:pPr>
      <w:r>
        <w:rPr>
          <w:rFonts w:hint="eastAsia" w:ascii="仿宋" w:hAnsi="仿宋" w:cs="仿宋"/>
          <w:kern w:val="2"/>
          <w:szCs w:val="24"/>
        </w:rPr>
        <w:t>①大型企业：议价能力强，可将其作为战略客户，初期利润微薄但示范效应显著，有助于品牌建立与市场拓展。</w:t>
      </w:r>
    </w:p>
    <w:p w14:paraId="55DFC108">
      <w:pPr>
        <w:spacing w:after="0" w:afterLines="0" w:line="360" w:lineRule="auto"/>
        <w:rPr>
          <w:rFonts w:hint="eastAsia" w:ascii="仿宋" w:hAnsi="仿宋" w:cs="仿宋"/>
          <w:kern w:val="2"/>
          <w:szCs w:val="24"/>
        </w:rPr>
      </w:pPr>
      <w:r>
        <w:rPr>
          <w:rFonts w:hint="eastAsia" w:ascii="仿宋" w:hAnsi="仿宋" w:cs="仿宋"/>
          <w:kern w:val="2"/>
          <w:szCs w:val="24"/>
        </w:rPr>
        <w:t>②中小型企业及研究所：议价能力较弱，可将其作为主要目标客户，实现市场快速覆盖和收入稳定增长。</w:t>
      </w:r>
    </w:p>
    <w:p w14:paraId="429FA073">
      <w:pPr>
        <w:numPr>
          <w:ilvl w:val="0"/>
          <w:numId w:val="5"/>
        </w:numPr>
        <w:spacing w:after="0" w:afterLines="0" w:line="360" w:lineRule="auto"/>
        <w:rPr>
          <w:rFonts w:hint="eastAsia" w:ascii="仿宋" w:hAnsi="仿宋" w:cs="仿宋"/>
          <w:kern w:val="2"/>
          <w:szCs w:val="24"/>
        </w:rPr>
      </w:pPr>
      <w:r>
        <w:rPr>
          <w:rFonts w:hint="eastAsia" w:ascii="仿宋" w:hAnsi="仿宋" w:cs="仿宋"/>
          <w:kern w:val="2"/>
          <w:szCs w:val="24"/>
        </w:rPr>
        <w:t>供应商的议价能力</w:t>
      </w:r>
    </w:p>
    <w:p w14:paraId="28B92972">
      <w:pPr>
        <w:spacing w:after="0" w:afterLines="0" w:line="360" w:lineRule="auto"/>
        <w:rPr>
          <w:rFonts w:hint="eastAsia" w:ascii="仿宋" w:hAnsi="仿宋" w:cs="仿宋"/>
          <w:kern w:val="2"/>
          <w:szCs w:val="24"/>
        </w:rPr>
      </w:pPr>
      <w:r>
        <w:rPr>
          <w:rFonts w:hint="eastAsia" w:ascii="仿宋" w:hAnsi="仿宋" w:cs="仿宋"/>
          <w:kern w:val="2"/>
          <w:szCs w:val="24"/>
        </w:rPr>
        <w:t>①云计算服务商：提供算力和存储，市场竞争激烈，可替代性强，议价能力弱。</w:t>
      </w:r>
    </w:p>
    <w:p w14:paraId="3AF593AB">
      <w:pPr>
        <w:spacing w:after="0" w:afterLines="0" w:line="360" w:lineRule="auto"/>
        <w:rPr>
          <w:rFonts w:hint="eastAsia" w:ascii="仿宋" w:hAnsi="仿宋" w:cs="仿宋"/>
          <w:kern w:val="2"/>
          <w:szCs w:val="24"/>
        </w:rPr>
      </w:pPr>
      <w:r>
        <w:rPr>
          <w:rFonts w:hint="eastAsia" w:ascii="仿宋" w:hAnsi="仿宋" w:cs="仿宋"/>
          <w:kern w:val="2"/>
          <w:szCs w:val="24"/>
        </w:rPr>
        <w:t>②数据提供方：更倾向于战略合作。</w:t>
      </w:r>
      <w:r>
        <w:rPr>
          <w:rFonts w:hint="eastAsia" w:ascii="仿宋" w:hAnsi="仿宋" w:cs="仿宋"/>
          <w:kern w:val="2"/>
          <w:szCs w:val="24"/>
          <w:lang w:eastAsia="zh-CN"/>
        </w:rPr>
        <w:t>团队</w:t>
      </w:r>
      <w:r>
        <w:rPr>
          <w:rFonts w:hint="eastAsia" w:ascii="仿宋" w:hAnsi="仿宋" w:cs="仿宋"/>
          <w:kern w:val="2"/>
          <w:szCs w:val="24"/>
        </w:rPr>
        <w:t>依赖其提供原始图像数据，但他们同样渴望利用</w:t>
      </w:r>
      <w:r>
        <w:rPr>
          <w:rFonts w:hint="eastAsia" w:ascii="仿宋" w:hAnsi="仿宋" w:cs="仿宋"/>
          <w:kern w:val="2"/>
          <w:szCs w:val="24"/>
          <w:lang w:eastAsia="zh-CN"/>
        </w:rPr>
        <w:t>团队</w:t>
      </w:r>
      <w:r>
        <w:rPr>
          <w:rFonts w:hint="eastAsia" w:ascii="仿宋" w:hAnsi="仿宋" w:cs="仿宋"/>
          <w:kern w:val="2"/>
          <w:szCs w:val="24"/>
        </w:rPr>
        <w:t>的技术解锁其数据价值，形成共赢关系，议价能力中等。</w:t>
      </w:r>
    </w:p>
    <w:p w14:paraId="7B430538">
      <w:pPr>
        <w:tabs>
          <w:tab w:val="center" w:pos="4153"/>
        </w:tabs>
        <w:spacing w:after="0" w:afterLines="0" w:line="360" w:lineRule="auto"/>
        <w:rPr>
          <w:rFonts w:hint="eastAsia" w:ascii="仿宋" w:hAnsi="仿宋" w:cs="仿宋"/>
          <w:kern w:val="2"/>
          <w:szCs w:val="24"/>
        </w:rPr>
      </w:pPr>
      <w:r>
        <w:rPr>
          <w:rFonts w:hint="eastAsia" w:ascii="仿宋" w:hAnsi="仿宋" w:cs="仿宋"/>
          <w:kern w:val="2"/>
          <w:szCs w:val="24"/>
        </w:rPr>
        <w:drawing>
          <wp:anchor distT="0" distB="0" distL="114300" distR="114300" simplePos="0" relativeHeight="251660288" behindDoc="0" locked="0" layoutInCell="1" allowOverlap="1">
            <wp:simplePos x="0" y="0"/>
            <wp:positionH relativeFrom="column">
              <wp:posOffset>1678305</wp:posOffset>
            </wp:positionH>
            <wp:positionV relativeFrom="paragraph">
              <wp:posOffset>19685</wp:posOffset>
            </wp:positionV>
            <wp:extent cx="2168525" cy="2195830"/>
            <wp:effectExtent l="0" t="0" r="10795" b="13970"/>
            <wp:wrapTopAndBottom/>
            <wp:docPr id="12" name="图片 12" descr="微信图片_2025120312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51203125704"/>
                    <pic:cNvPicPr>
                      <a:picLocks noChangeAspect="1"/>
                    </pic:cNvPicPr>
                  </pic:nvPicPr>
                  <pic:blipFill>
                    <a:blip r:embed="rId17"/>
                    <a:srcRect t="13158" b="10924"/>
                    <a:stretch>
                      <a:fillRect/>
                    </a:stretch>
                  </pic:blipFill>
                  <pic:spPr>
                    <a:xfrm>
                      <a:off x="0" y="0"/>
                      <a:ext cx="2168525" cy="2195830"/>
                    </a:xfrm>
                    <a:prstGeom prst="rect">
                      <a:avLst/>
                    </a:prstGeom>
                  </pic:spPr>
                </pic:pic>
              </a:graphicData>
            </a:graphic>
          </wp:anchor>
        </w:drawing>
      </w:r>
      <w:r>
        <w:rPr>
          <w:rFonts w:hint="eastAsia" w:ascii="仿宋" w:hAnsi="仿宋" w:cs="仿宋"/>
          <w:kern w:val="2"/>
          <w:szCs w:val="24"/>
        </w:rPr>
        <w:tab/>
      </w:r>
    </w:p>
    <w:p w14:paraId="4C63C977">
      <w:pPr>
        <w:spacing w:after="0" w:afterLines="0" w:line="360" w:lineRule="auto"/>
        <w:jc w:val="center"/>
        <w:rPr>
          <w:rFonts w:hint="eastAsia" w:ascii="仿宋" w:hAnsi="仿宋" w:cs="仿宋"/>
          <w:b/>
          <w:bCs/>
          <w:kern w:val="2"/>
          <w:sz w:val="28"/>
          <w:szCs w:val="28"/>
        </w:rPr>
      </w:pPr>
      <w:r>
        <w:rPr>
          <w:rFonts w:hint="eastAsia" w:ascii="仿宋" w:hAnsi="仿宋" w:cs="仿宋"/>
          <w:kern w:val="2"/>
          <w:szCs w:val="24"/>
        </w:rPr>
        <w:t>图8：波特五力模型分析图</w:t>
      </w:r>
    </w:p>
    <w:p w14:paraId="65049797">
      <w:pPr>
        <w:spacing w:after="120"/>
        <w:rPr>
          <w:rFonts w:hint="eastAsia" w:ascii="仿宋" w:hAnsi="仿宋" w:cs="仿宋"/>
        </w:rPr>
      </w:pPr>
    </w:p>
    <w:p w14:paraId="7FD02D79">
      <w:pPr>
        <w:pStyle w:val="4"/>
        <w:spacing w:after="120"/>
      </w:pPr>
      <w:bookmarkStart w:id="17" w:name="_Toc12999"/>
      <w:bookmarkStart w:id="18" w:name="heading_11"/>
      <w:r>
        <w:rPr>
          <w:rFonts w:hint="eastAsia"/>
        </w:rPr>
        <w:t>2.2市场现状</w:t>
      </w:r>
      <w:bookmarkEnd w:id="17"/>
      <w:bookmarkEnd w:id="18"/>
    </w:p>
    <w:p w14:paraId="1A744F85">
      <w:pPr>
        <w:spacing w:after="120"/>
        <w:rPr>
          <w:rFonts w:hint="eastAsia" w:ascii="仿宋" w:hAnsi="仿宋" w:cs="仿宋"/>
          <w:sz w:val="22"/>
        </w:rPr>
      </w:pPr>
      <w:bookmarkStart w:id="19" w:name="heading_13"/>
      <w:r>
        <w:rPr>
          <w:rFonts w:hint="eastAsia" w:ascii="仿宋" w:hAnsi="仿宋" w:cs="仿宋"/>
          <w:szCs w:val="24"/>
        </w:rPr>
        <w:t>当前，AI赋能的材料分析行业正处于早期成长期，即最具战略价值的切入窗口期。该阶段呈现技术可用但需持续优化、应用场景由头部企业向中小企业扩散、行业标准尚未统一的显著特征。尽管市场渗透率仍处于低位，但年均增长率已展现出强劲势头；投资环境理性务实，既避免了泡沫化风险，又为技术创新提供了充足动力。这一阶段竞争格局尚未固化，但技术价值已获市场验证，正是新兴团队抢占赛道、建立行业影响力的黄金机遇期。</w:t>
      </w:r>
    </w:p>
    <w:p w14:paraId="5DB8C4F8">
      <w:pPr>
        <w:pStyle w:val="5"/>
        <w:spacing w:after="120"/>
      </w:pPr>
      <w:r>
        <w:rPr>
          <w:rFonts w:hint="eastAsia"/>
        </w:rPr>
        <w:t>2.2.1</w:t>
      </w:r>
      <w:bookmarkEnd w:id="19"/>
      <w:commentRangeStart w:id="5"/>
      <w:r>
        <w:rPr>
          <w:rFonts w:hint="eastAsia"/>
        </w:rPr>
        <w:t>区域市场</w:t>
      </w:r>
      <w:commentRangeEnd w:id="5"/>
      <w:r>
        <w:rPr>
          <w:rStyle w:val="18"/>
          <w:rFonts w:asciiTheme="minorHAnsi" w:hAnsiTheme="minorHAnsi"/>
          <w:b w:val="0"/>
        </w:rPr>
        <w:commentReference w:id="5"/>
      </w:r>
    </w:p>
    <w:p w14:paraId="2D384498">
      <w:pPr>
        <w:spacing w:after="120"/>
        <w:rPr>
          <w:rFonts w:hint="eastAsia" w:ascii="仿宋" w:hAnsi="仿宋" w:cs="仿宋"/>
          <w:szCs w:val="24"/>
        </w:rPr>
      </w:pPr>
      <w:r>
        <w:rPr>
          <w:rFonts w:hint="eastAsia" w:ascii="仿宋" w:hAnsi="仿宋" w:cs="仿宋"/>
          <w:szCs w:val="24"/>
        </w:rPr>
        <w:t>（1）长三角地区</w:t>
      </w:r>
    </w:p>
    <w:p w14:paraId="642923A0">
      <w:pPr>
        <w:spacing w:after="120"/>
        <w:rPr>
          <w:rFonts w:hint="eastAsia" w:ascii="仿宋" w:hAnsi="仿宋" w:cs="仿宋"/>
          <w:szCs w:val="24"/>
        </w:rPr>
      </w:pPr>
      <w:r>
        <w:rPr>
          <w:rFonts w:hint="eastAsia" w:ascii="仿宋" w:hAnsi="仿宋" w:cs="仿宋"/>
          <w:szCs w:val="24"/>
        </w:rPr>
        <w:t>得益于完整的产业生态、强劲的创新能力和有力的政策支持，长三角地区在材料领域，包括半导体材料、新能源材料、高端陶瓷粉体都处于领先地位。该地区已形成覆盖基础硬件、技术研发与场景应用的全产业链，为材料技术创新提供了从实验室到市场的完整路径。区域内企业在自然语言处理、计算机视觉等AI核心技术上的突破，以及与高校、科研机构的紧密合作，为材料科学的智能化升级提供了技术支撑；地方政府通过资金扶持、税收优惠和人才培养等系列政策，为产业发展构建了强有力的保障体系。</w:t>
      </w:r>
    </w:p>
    <w:p w14:paraId="14DDA684">
      <w:pPr>
        <w:spacing w:after="120"/>
        <w:rPr>
          <w:rFonts w:hint="eastAsia" w:ascii="仿宋" w:hAnsi="仿宋" w:cs="仿宋"/>
          <w:szCs w:val="24"/>
        </w:rPr>
      </w:pPr>
      <w:r>
        <w:rPr>
          <w:rFonts w:hint="eastAsia" w:ascii="仿宋" w:hAnsi="仿宋" w:cs="仿宋"/>
          <w:szCs w:val="24"/>
        </w:rPr>
        <w:t>（2）珠三角地区</w:t>
      </w:r>
    </w:p>
    <w:p w14:paraId="2497D8E4">
      <w:pPr>
        <w:spacing w:after="120"/>
        <w:rPr>
          <w:rFonts w:hint="eastAsia" w:ascii="仿宋" w:hAnsi="仿宋" w:cs="仿宋"/>
          <w:szCs w:val="24"/>
        </w:rPr>
      </w:pPr>
      <w:r>
        <w:rPr>
          <w:rFonts w:hint="eastAsia" w:ascii="仿宋" w:hAnsi="仿宋" w:cs="仿宋"/>
          <w:szCs w:val="24"/>
        </w:rPr>
        <w:t>珠三角地区依托广东完善的制造业基础与规模化量产能力，为材料产业提供了丰富的应用场景；其与香港在基础算法、澳门在医药材料、月球粉末材料特色学科领域中深度协作，在材料计算模拟、智能制备等关键技术领域取得突破性进展：</w:t>
      </w:r>
      <w:commentRangeStart w:id="6"/>
      <w:r>
        <w:rPr>
          <w:rFonts w:hint="eastAsia" w:ascii="仿宋" w:hAnsi="仿宋" w:cs="仿宋"/>
          <w:szCs w:val="24"/>
        </w:rPr>
        <w:t>香港科技大学与华南理工大学在材料计算领域联合攻关，澳门大学则在中医药新材料领域与中山大学、华南理工大学等内地高校建立了科研合作与联合实验室，共同推动产学研转化。</w:t>
      </w:r>
      <w:commentRangeEnd w:id="6"/>
      <w:r>
        <w:rPr>
          <w:rStyle w:val="18"/>
        </w:rPr>
        <w:commentReference w:id="6"/>
      </w:r>
    </w:p>
    <w:p w14:paraId="5EE17F25">
      <w:pPr>
        <w:spacing w:after="120"/>
        <w:rPr>
          <w:rFonts w:hint="eastAsia" w:ascii="仿宋" w:hAnsi="仿宋" w:cs="仿宋"/>
          <w:szCs w:val="24"/>
        </w:rPr>
      </w:pPr>
      <w:r>
        <w:rPr>
          <w:rFonts w:hint="eastAsia" w:ascii="仿宋" w:hAnsi="仿宋" w:cs="仿宋"/>
          <w:szCs w:val="24"/>
        </w:rPr>
        <w:t>（3）京津冀地区</w:t>
      </w:r>
    </w:p>
    <w:p w14:paraId="06888624">
      <w:pPr>
        <w:spacing w:after="120"/>
        <w:rPr>
          <w:rFonts w:hint="eastAsia" w:ascii="仿宋" w:hAnsi="仿宋" w:cs="仿宋"/>
          <w:szCs w:val="24"/>
        </w:rPr>
      </w:pPr>
      <w:r>
        <w:rPr>
          <w:rFonts w:hint="eastAsia" w:ascii="仿宋" w:hAnsi="仿宋" w:cs="仿宋"/>
          <w:szCs w:val="24"/>
        </w:rPr>
        <w:t>北京凭借密集的科研院所与高校资源，在大模型基础理论研究方面保持领先地位，并以此为创新策源地，构建了极具吸引力的产业生态，吸引大量知名企业开展应用开发，如百度，字节跳动等；</w:t>
      </w:r>
      <w:commentRangeStart w:id="7"/>
      <w:r>
        <w:rPr>
          <w:rFonts w:hint="eastAsia" w:ascii="仿宋" w:hAnsi="仿宋" w:cs="仿宋"/>
          <w:szCs w:val="24"/>
        </w:rPr>
        <w:t>河北省则充分发挥产业基础优势，重点推动钢铁、化工等传统行业与大模型技术的深度融合，目前已在全省钢铁、化工等26个领域开发了292个垂直大模型</w:t>
      </w:r>
      <w:commentRangeEnd w:id="7"/>
      <w:r>
        <w:rPr>
          <w:rStyle w:val="18"/>
        </w:rPr>
        <w:commentReference w:id="7"/>
      </w:r>
      <w:r>
        <w:rPr>
          <w:rFonts w:hint="eastAsia" w:ascii="仿宋" w:hAnsi="仿宋" w:cs="仿宋"/>
          <w:szCs w:val="24"/>
        </w:rPr>
        <w:t>。其中，河钢数字技术股份有限公司自主研发了全国首发的钢铁领域大模型，河北钢谷物联科技股份有限公司成功备案了钢铁行业专属的“今日钢铁大模型”以优化生产与决策。</w:t>
      </w:r>
    </w:p>
    <w:p w14:paraId="55B6103B">
      <w:pPr>
        <w:spacing w:after="120"/>
        <w:rPr>
          <w:rFonts w:hint="eastAsia" w:ascii="仿宋" w:hAnsi="仿宋" w:cs="仿宋"/>
          <w:szCs w:val="24"/>
        </w:rPr>
      </w:pPr>
      <w:r>
        <w:rPr>
          <w:rFonts w:hint="eastAsia" w:ascii="仿宋" w:hAnsi="仿宋" w:cs="仿宋"/>
          <w:szCs w:val="24"/>
        </w:rPr>
        <w:t>（4）中西部地区</w:t>
      </w:r>
    </w:p>
    <w:p w14:paraId="11B21C69">
      <w:pPr>
        <w:spacing w:after="120"/>
        <w:rPr>
          <w:rFonts w:hint="eastAsia" w:ascii="仿宋" w:hAnsi="仿宋" w:cs="仿宋"/>
          <w:szCs w:val="24"/>
        </w:rPr>
      </w:pPr>
      <w:r>
        <w:rPr>
          <w:rFonts w:hint="eastAsia" w:ascii="仿宋" w:hAnsi="仿宋" w:cs="仿宋"/>
          <w:szCs w:val="24"/>
        </w:rPr>
        <w:t>在中西部地区，政府通过设立专项资金、简化行政审批、加强知识产权保护等举措，有效激发了企业创新活力。具体来看，各地积极落实《人工智能产业发展行动计划》，结合本地实际建设产业园区、吸引优质资源集聚，例如四川省通过实施工业项目竣工达产、企业增长等激励措施，以“免申即享”等方式为企业提供直接资金支持。</w:t>
      </w:r>
    </w:p>
    <w:tbl>
      <w:tblPr>
        <w:tblStyle w:val="13"/>
        <w:tblpPr w:leftFromText="180" w:rightFromText="180" w:vertAnchor="text" w:horzAnchor="page" w:tblpX="793" w:tblpY="567"/>
        <w:tblOverlap w:val="never"/>
        <w:tblW w:w="96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7"/>
        <w:gridCol w:w="2676"/>
        <w:gridCol w:w="5400"/>
      </w:tblGrid>
      <w:tr w14:paraId="7ECE9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7" w:type="dxa"/>
          </w:tcPr>
          <w:p w14:paraId="5AE120A9">
            <w:pPr>
              <w:spacing w:before="260" w:after="120" w:line="288" w:lineRule="auto"/>
              <w:jc w:val="left"/>
              <w:outlineLvl w:val="3"/>
              <w:rPr>
                <w:rFonts w:hint="eastAsia" w:ascii="仿宋" w:hAnsi="仿宋" w:cs="仿宋"/>
                <w:szCs w:val="24"/>
              </w:rPr>
            </w:pPr>
            <w:r>
              <w:rPr>
                <w:rFonts w:hint="eastAsia" w:ascii="仿宋" w:hAnsi="仿宋" w:cs="仿宋"/>
                <w:szCs w:val="24"/>
              </w:rPr>
              <w:t>地区</w:t>
            </w:r>
          </w:p>
        </w:tc>
        <w:tc>
          <w:tcPr>
            <w:tcW w:w="2676" w:type="dxa"/>
          </w:tcPr>
          <w:p w14:paraId="2B722F83">
            <w:pPr>
              <w:spacing w:before="260" w:after="120" w:line="288" w:lineRule="auto"/>
              <w:jc w:val="left"/>
              <w:outlineLvl w:val="3"/>
              <w:rPr>
                <w:rFonts w:hint="eastAsia" w:ascii="仿宋" w:hAnsi="仿宋" w:cs="仿宋"/>
                <w:szCs w:val="24"/>
              </w:rPr>
            </w:pPr>
            <w:r>
              <w:rPr>
                <w:rFonts w:hint="eastAsia" w:ascii="仿宋" w:hAnsi="仿宋" w:cs="仿宋"/>
                <w:szCs w:val="24"/>
              </w:rPr>
              <w:t>核心产业与特色领域</w:t>
            </w:r>
          </w:p>
        </w:tc>
        <w:tc>
          <w:tcPr>
            <w:tcW w:w="5400" w:type="dxa"/>
          </w:tcPr>
          <w:p w14:paraId="040105B7">
            <w:pPr>
              <w:spacing w:before="260" w:after="120" w:line="288" w:lineRule="auto"/>
              <w:jc w:val="left"/>
              <w:outlineLvl w:val="3"/>
              <w:rPr>
                <w:rFonts w:hint="eastAsia" w:ascii="仿宋" w:hAnsi="仿宋" w:cs="仿宋"/>
                <w:szCs w:val="24"/>
              </w:rPr>
            </w:pPr>
            <w:r>
              <w:rPr>
                <w:rFonts w:hint="eastAsia" w:ascii="仿宋" w:hAnsi="仿宋" w:cs="仿宋"/>
                <w:szCs w:val="24"/>
              </w:rPr>
              <w:t>驱动原因分析</w:t>
            </w:r>
          </w:p>
        </w:tc>
      </w:tr>
      <w:tr w14:paraId="51C11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7" w:type="dxa"/>
          </w:tcPr>
          <w:p w14:paraId="329EAB70">
            <w:pPr>
              <w:spacing w:before="260" w:after="120" w:line="288" w:lineRule="auto"/>
              <w:jc w:val="left"/>
              <w:outlineLvl w:val="3"/>
              <w:rPr>
                <w:rFonts w:hint="eastAsia" w:ascii="仿宋" w:hAnsi="仿宋" w:cs="仿宋"/>
                <w:szCs w:val="24"/>
              </w:rPr>
            </w:pPr>
            <w:r>
              <w:rPr>
                <w:rFonts w:hint="eastAsia" w:ascii="仿宋" w:hAnsi="仿宋" w:cs="仿宋"/>
                <w:szCs w:val="24"/>
              </w:rPr>
              <w:t>长三角</w:t>
            </w:r>
          </w:p>
        </w:tc>
        <w:tc>
          <w:tcPr>
            <w:tcW w:w="2676" w:type="dxa"/>
          </w:tcPr>
          <w:p w14:paraId="0B35053F">
            <w:pPr>
              <w:spacing w:before="260" w:after="120" w:line="288" w:lineRule="auto"/>
              <w:jc w:val="left"/>
              <w:outlineLvl w:val="3"/>
              <w:rPr>
                <w:rFonts w:hint="eastAsia" w:ascii="仿宋" w:hAnsi="仿宋" w:cs="仿宋"/>
                <w:szCs w:val="24"/>
              </w:rPr>
            </w:pPr>
            <w:r>
              <w:rPr>
                <w:rFonts w:hint="eastAsia" w:ascii="仿宋" w:hAnsi="仿宋" w:cs="仿宋"/>
                <w:szCs w:val="24"/>
              </w:rPr>
              <w:t>元半导体材料、新能源材料、高端陶瓷粉体</w:t>
            </w:r>
          </w:p>
        </w:tc>
        <w:tc>
          <w:tcPr>
            <w:tcW w:w="5400" w:type="dxa"/>
          </w:tcPr>
          <w:p w14:paraId="1BDE94B3">
            <w:pPr>
              <w:spacing w:before="260" w:after="120" w:line="288" w:lineRule="auto"/>
              <w:jc w:val="left"/>
              <w:outlineLvl w:val="3"/>
              <w:rPr>
                <w:rFonts w:hint="eastAsia" w:ascii="仿宋" w:hAnsi="仿宋" w:cs="仿宋"/>
                <w:szCs w:val="24"/>
              </w:rPr>
            </w:pPr>
            <w:r>
              <w:rPr>
                <w:rFonts w:hint="eastAsia" w:ascii="仿宋" w:hAnsi="仿宋" w:cs="仿宋"/>
                <w:szCs w:val="24"/>
              </w:rPr>
              <w:t>产业链驱动：依托全国最完整的集成电路和新能源汽车产业链，下游头部企业（如中芯国际、宁德时代）的密集需求直接拉动上游材料研发与高端检测需求。</w:t>
            </w:r>
          </w:p>
          <w:p w14:paraId="102FE1BC">
            <w:pPr>
              <w:spacing w:before="260" w:after="120" w:line="288" w:lineRule="auto"/>
              <w:jc w:val="left"/>
              <w:outlineLvl w:val="3"/>
              <w:rPr>
                <w:rFonts w:hint="eastAsia" w:ascii="仿宋" w:hAnsi="仿宋" w:cs="仿宋"/>
                <w:szCs w:val="24"/>
              </w:rPr>
            </w:pPr>
            <w:r>
              <w:rPr>
                <w:rFonts w:hint="eastAsia" w:ascii="仿宋" w:hAnsi="仿宋" w:cs="仿宋"/>
                <w:szCs w:val="24"/>
              </w:rPr>
              <w:t>创新生态：高校（复旦、交大）、科研院所（中科院硅酸盐所）与风险投资高度聚集，为技术转化提供从研发到资本的全链条支持。</w:t>
            </w:r>
          </w:p>
        </w:tc>
      </w:tr>
      <w:tr w14:paraId="72949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7" w:type="dxa"/>
          </w:tcPr>
          <w:p w14:paraId="4027F8D0">
            <w:pPr>
              <w:spacing w:before="260" w:after="120" w:line="288" w:lineRule="auto"/>
              <w:jc w:val="left"/>
              <w:outlineLvl w:val="3"/>
              <w:rPr>
                <w:rFonts w:hint="eastAsia" w:ascii="仿宋" w:hAnsi="仿宋" w:cs="仿宋"/>
                <w:szCs w:val="24"/>
              </w:rPr>
            </w:pPr>
            <w:r>
              <w:rPr>
                <w:rFonts w:hint="eastAsia" w:ascii="仿宋" w:hAnsi="仿宋" w:cs="仿宋"/>
                <w:szCs w:val="24"/>
              </w:rPr>
              <w:t>珠三角</w:t>
            </w:r>
          </w:p>
        </w:tc>
        <w:tc>
          <w:tcPr>
            <w:tcW w:w="2676" w:type="dxa"/>
          </w:tcPr>
          <w:p w14:paraId="301678B5">
            <w:pPr>
              <w:spacing w:before="260" w:after="120" w:line="288" w:lineRule="auto"/>
              <w:jc w:val="left"/>
              <w:outlineLvl w:val="3"/>
              <w:rPr>
                <w:rFonts w:hint="eastAsia" w:ascii="仿宋" w:hAnsi="仿宋" w:cs="仿宋"/>
                <w:szCs w:val="24"/>
              </w:rPr>
            </w:pPr>
            <w:r>
              <w:rPr>
                <w:rFonts w:hint="eastAsia" w:ascii="仿宋" w:hAnsi="仿宋" w:cs="仿宋"/>
                <w:szCs w:val="24"/>
              </w:rPr>
              <w:t>电子陶瓷、先进建材、涂料及塑胶用材料</w:t>
            </w:r>
          </w:p>
        </w:tc>
        <w:tc>
          <w:tcPr>
            <w:tcW w:w="5400" w:type="dxa"/>
          </w:tcPr>
          <w:p w14:paraId="25847994">
            <w:pPr>
              <w:spacing w:before="260" w:after="120" w:line="288" w:lineRule="auto"/>
              <w:jc w:val="left"/>
              <w:outlineLvl w:val="3"/>
              <w:rPr>
                <w:rFonts w:hint="eastAsia" w:ascii="仿宋" w:hAnsi="仿宋" w:cs="仿宋"/>
                <w:szCs w:val="24"/>
              </w:rPr>
            </w:pPr>
            <w:r>
              <w:rPr>
                <w:rFonts w:hint="eastAsia" w:ascii="仿宋" w:hAnsi="仿宋" w:cs="仿宋"/>
                <w:szCs w:val="24"/>
              </w:rPr>
              <w:t>市场与制造驱动：作为全球消费电子与家电制造中心，对电子封装材料、结构轻量化材料有巨量且持续升级的需求。</w:t>
            </w:r>
          </w:p>
          <w:p w14:paraId="1FEF121F">
            <w:pPr>
              <w:spacing w:before="260" w:after="120" w:line="288" w:lineRule="auto"/>
              <w:jc w:val="left"/>
              <w:outlineLvl w:val="3"/>
              <w:rPr>
                <w:rFonts w:hint="eastAsia" w:ascii="仿宋" w:hAnsi="仿宋" w:cs="仿宋"/>
                <w:szCs w:val="24"/>
              </w:rPr>
            </w:pPr>
            <w:r>
              <w:rPr>
                <w:rFonts w:hint="eastAsia" w:ascii="仿宋" w:hAnsi="仿宋" w:cs="仿宋"/>
                <w:szCs w:val="24"/>
              </w:rPr>
              <w:t>产业化能力强：制造业基础雄厚，企业对于能提升良率、降本增效的智能化方案接受度高、落地速度快。</w:t>
            </w:r>
          </w:p>
        </w:tc>
      </w:tr>
      <w:tr w14:paraId="64019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7" w:type="dxa"/>
          </w:tcPr>
          <w:p w14:paraId="0953C6BB">
            <w:pPr>
              <w:spacing w:before="260" w:after="120" w:line="288" w:lineRule="auto"/>
              <w:jc w:val="left"/>
              <w:outlineLvl w:val="3"/>
              <w:rPr>
                <w:rFonts w:hint="eastAsia" w:ascii="仿宋" w:hAnsi="仿宋" w:cs="仿宋"/>
                <w:szCs w:val="24"/>
              </w:rPr>
            </w:pPr>
            <w:r>
              <w:rPr>
                <w:rFonts w:hint="eastAsia" w:ascii="仿宋" w:hAnsi="仿宋" w:cs="仿宋"/>
                <w:szCs w:val="24"/>
              </w:rPr>
              <w:t>京津冀</w:t>
            </w:r>
          </w:p>
        </w:tc>
        <w:tc>
          <w:tcPr>
            <w:tcW w:w="2676" w:type="dxa"/>
          </w:tcPr>
          <w:p w14:paraId="76B6AA7F">
            <w:pPr>
              <w:spacing w:before="260" w:after="120" w:line="288" w:lineRule="auto"/>
              <w:jc w:val="left"/>
              <w:outlineLvl w:val="3"/>
              <w:rPr>
                <w:rFonts w:hint="eastAsia" w:ascii="仿宋" w:hAnsi="仿宋" w:cs="仿宋"/>
                <w:szCs w:val="24"/>
              </w:rPr>
            </w:pPr>
            <w:r>
              <w:rPr>
                <w:rFonts w:hint="eastAsia" w:ascii="仿宋" w:hAnsi="仿宋" w:cs="仿宋"/>
                <w:szCs w:val="24"/>
              </w:rPr>
              <w:t>生物医用材料、前沿新材料</w:t>
            </w:r>
          </w:p>
        </w:tc>
        <w:tc>
          <w:tcPr>
            <w:tcW w:w="5400" w:type="dxa"/>
          </w:tcPr>
          <w:p w14:paraId="74B25E9C">
            <w:pPr>
              <w:spacing w:before="260" w:after="120" w:line="288" w:lineRule="auto"/>
              <w:jc w:val="left"/>
              <w:outlineLvl w:val="3"/>
              <w:rPr>
                <w:rFonts w:hint="eastAsia" w:ascii="仿宋" w:hAnsi="仿宋" w:cs="仿宋"/>
                <w:szCs w:val="24"/>
              </w:rPr>
            </w:pPr>
            <w:r>
              <w:rPr>
                <w:rFonts w:hint="eastAsia" w:ascii="仿宋" w:hAnsi="仿宋" w:cs="仿宋"/>
                <w:szCs w:val="24"/>
              </w:rPr>
              <w:t>科研与政策驱动：拥有全国顶尖的高校（清华、北大）和国家级科研机构，承担大量国家重大战略研发任务，在前沿材料“从0到1”的研发上占据策源地优势。</w:t>
            </w:r>
          </w:p>
          <w:p w14:paraId="343A4C6E">
            <w:pPr>
              <w:spacing w:before="260" w:after="120" w:line="288" w:lineRule="auto"/>
              <w:jc w:val="left"/>
              <w:outlineLvl w:val="3"/>
              <w:rPr>
                <w:rFonts w:hint="eastAsia" w:ascii="仿宋" w:hAnsi="仿宋" w:cs="仿宋"/>
                <w:szCs w:val="24"/>
              </w:rPr>
            </w:pPr>
            <w:r>
              <w:rPr>
                <w:rFonts w:hint="eastAsia" w:ascii="仿宋" w:hAnsi="仿宋" w:cs="仿宋"/>
                <w:szCs w:val="24"/>
              </w:rPr>
              <w:t>政策资源密集，易获得国家级项目支持。</w:t>
            </w:r>
          </w:p>
        </w:tc>
      </w:tr>
      <w:tr w14:paraId="0C400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7" w:type="dxa"/>
          </w:tcPr>
          <w:p w14:paraId="7CCDC553">
            <w:pPr>
              <w:spacing w:before="260" w:after="120" w:line="288" w:lineRule="auto"/>
              <w:jc w:val="left"/>
              <w:outlineLvl w:val="3"/>
              <w:rPr>
                <w:rFonts w:hint="eastAsia" w:ascii="仿宋" w:hAnsi="仿宋" w:cs="仿宋"/>
                <w:szCs w:val="24"/>
              </w:rPr>
            </w:pPr>
            <w:r>
              <w:rPr>
                <w:rFonts w:hint="eastAsia" w:ascii="仿宋" w:hAnsi="仿宋" w:cs="仿宋"/>
                <w:szCs w:val="24"/>
              </w:rPr>
              <w:t>中西部</w:t>
            </w:r>
          </w:p>
        </w:tc>
        <w:tc>
          <w:tcPr>
            <w:tcW w:w="2676" w:type="dxa"/>
          </w:tcPr>
          <w:p w14:paraId="78132C33">
            <w:pPr>
              <w:spacing w:before="260" w:after="120" w:line="288" w:lineRule="auto"/>
              <w:jc w:val="left"/>
              <w:outlineLvl w:val="3"/>
              <w:rPr>
                <w:rFonts w:hint="eastAsia" w:ascii="仿宋" w:hAnsi="仿宋" w:cs="仿宋"/>
                <w:szCs w:val="24"/>
              </w:rPr>
            </w:pPr>
            <w:r>
              <w:rPr>
                <w:rFonts w:hint="eastAsia" w:ascii="仿宋" w:hAnsi="仿宋" w:cs="仿宋"/>
                <w:szCs w:val="24"/>
              </w:rPr>
              <w:t>矿物功能材料、电池材料、传统结构材料</w:t>
            </w:r>
          </w:p>
        </w:tc>
        <w:tc>
          <w:tcPr>
            <w:tcW w:w="5400" w:type="dxa"/>
          </w:tcPr>
          <w:p w14:paraId="22AC9B41">
            <w:pPr>
              <w:spacing w:before="260" w:after="120" w:line="288" w:lineRule="auto"/>
              <w:jc w:val="left"/>
              <w:outlineLvl w:val="3"/>
              <w:rPr>
                <w:rFonts w:hint="eastAsia" w:ascii="仿宋" w:hAnsi="仿宋" w:cs="仿宋"/>
                <w:szCs w:val="24"/>
              </w:rPr>
            </w:pPr>
            <w:r>
              <w:rPr>
                <w:rFonts w:hint="eastAsia" w:ascii="仿宋" w:hAnsi="仿宋" w:cs="仿宋"/>
                <w:szCs w:val="24"/>
              </w:rPr>
              <w:t>资源与成本驱动：富含锂、稀土、钒钛等关键矿产资源，具备原材料成本优势。积极承接东部产业转移，地方政府通过土地、税收等优惠政策打造特色材料产业集群，适合作为产品规模化应用的试点区域。</w:t>
            </w:r>
          </w:p>
        </w:tc>
      </w:tr>
    </w:tbl>
    <w:p w14:paraId="480636D2">
      <w:pPr>
        <w:spacing w:before="120" w:after="120" w:line="288" w:lineRule="auto"/>
        <w:jc w:val="center"/>
        <w:rPr>
          <w:rFonts w:hint="eastAsia" w:ascii="仿宋" w:hAnsi="仿宋" w:cs="仿宋"/>
          <w:szCs w:val="24"/>
        </w:rPr>
      </w:pPr>
      <w:r>
        <w:rPr>
          <w:rFonts w:hint="eastAsia" w:ascii="仿宋" w:hAnsi="仿宋" w:cs="仿宋"/>
          <w:szCs w:val="24"/>
        </w:rPr>
        <w:t>表1 区域市场及其驱动原因分析</w:t>
      </w:r>
    </w:p>
    <w:p w14:paraId="2DF17A8B">
      <w:pPr>
        <w:pStyle w:val="5"/>
        <w:spacing w:after="120"/>
      </w:pPr>
      <w:r>
        <w:rPr>
          <w:rFonts w:hint="eastAsia"/>
        </w:rPr>
        <w:t>2.2.2发展阶段</w:t>
      </w:r>
    </w:p>
    <w:p w14:paraId="3CDCBA40">
      <w:pPr>
        <w:pStyle w:val="10"/>
        <w:widowControl/>
        <w:shd w:val="clear" w:color="auto" w:fill="FFFFFF"/>
        <w:spacing w:beforeAutospacing="0" w:after="120" w:afterAutospacing="0"/>
        <w:rPr>
          <w:rFonts w:hint="eastAsia" w:ascii="仿宋" w:hAnsi="仿宋" w:cs="仿宋"/>
          <w:szCs w:val="24"/>
        </w:rPr>
      </w:pPr>
      <w:r>
        <w:rPr>
          <w:rFonts w:hint="eastAsia" w:ascii="仿宋" w:hAnsi="仿宋" w:cs="仿宋"/>
          <w:szCs w:val="24"/>
        </w:rPr>
        <w:t>当前材料产业正进入智能化转型的关键窗口期，据中国工程院《中国新材料产业发展报告》预测，2024-2035年间，产业年均复合增长率将保持在5%-11%的高位区间</w:t>
      </w:r>
      <w:r>
        <w:rPr>
          <w:rStyle w:val="18"/>
          <w:rFonts w:cstheme="minorBidi"/>
        </w:rPr>
        <w:commentReference w:id="8"/>
      </w:r>
      <w:r>
        <w:rPr>
          <w:rFonts w:hint="eastAsia" w:ascii="仿宋" w:hAnsi="仿宋" w:cs="仿宋"/>
          <w:szCs w:val="24"/>
          <w:lang w:eastAsia="zh-CN"/>
        </w:rPr>
        <w:t>。</w:t>
      </w:r>
      <w:r>
        <w:rPr>
          <w:rFonts w:hint="eastAsia" w:ascii="仿宋" w:hAnsi="仿宋" w:cs="仿宋"/>
          <w:szCs w:val="24"/>
        </w:rPr>
        <w:t>行业呈现出三个显著的进阶特征：AI技术在材料设计、工艺优化、在线检测等环节形成高价值切入点；市场专注于材料优化的AI软件平台、边缘计算模块及供应链决策服务等新兴领域展现出两位数增长潜力；提升自动化程度与智能化水平可为材料产业创造更大的附加值空间。</w:t>
      </w:r>
    </w:p>
    <w:p w14:paraId="3A7CD18B">
      <w:pPr>
        <w:pStyle w:val="10"/>
        <w:widowControl/>
        <w:shd w:val="clear" w:color="auto" w:fill="FFFFFF"/>
        <w:spacing w:beforeAutospacing="0" w:after="120" w:afterAutospacing="0"/>
        <w:rPr>
          <w:rFonts w:hint="default" w:ascii="仿宋" w:hAnsi="仿宋" w:eastAsia="仿宋" w:cs="仿宋"/>
          <w:szCs w:val="24"/>
          <w:lang w:val="en-US" w:eastAsia="zh-CN"/>
        </w:rPr>
      </w:pPr>
      <w:r>
        <w:rPr>
          <w:rFonts w:hint="eastAsia" w:ascii="仿宋" w:hAnsi="仿宋" w:cs="仿宋"/>
          <w:szCs w:val="24"/>
          <w:lang w:val="en-US" w:eastAsia="zh-CN"/>
        </w:rPr>
        <w:t>材料产业的智能化进阶，其背后的技术演进历程可概括为以下三个阶段：</w:t>
      </w:r>
    </w:p>
    <w:p w14:paraId="5E663D53">
      <w:pPr>
        <w:spacing w:before="120" w:after="120" w:line="288" w:lineRule="auto"/>
        <w:jc w:val="left"/>
        <w:rPr>
          <w:rFonts w:hint="eastAsia" w:ascii="仿宋" w:hAnsi="仿宋" w:cs="仿宋"/>
          <w:szCs w:val="24"/>
        </w:rPr>
      </w:pPr>
      <w:commentRangeStart w:id="9"/>
      <w:r>
        <w:rPr>
          <w:rFonts w:hint="eastAsia" w:ascii="仿宋" w:hAnsi="仿宋" w:cs="仿宋"/>
          <w:szCs w:val="24"/>
        </w:rPr>
        <w:t>第 1 阶段</w:t>
      </w:r>
      <w:commentRangeEnd w:id="9"/>
      <w:r>
        <w:rPr>
          <w:rStyle w:val="18"/>
        </w:rPr>
        <w:commentReference w:id="9"/>
      </w:r>
      <w:r>
        <w:rPr>
          <w:rFonts w:hint="eastAsia" w:ascii="仿宋" w:hAnsi="仿宋" w:cs="仿宋"/>
          <w:szCs w:val="24"/>
        </w:rPr>
        <w:t>（2016 年之前）：科研人员逐步掌握并运用各类机器学习算法和工具，涵盖回归分析、分类、聚类、降维、主动学习与强化学习等技术，为构建材料数据分析与解释的基础方法论提供了支撑。</w:t>
      </w:r>
    </w:p>
    <w:p w14:paraId="4BFF2B6D">
      <w:pPr>
        <w:spacing w:before="120" w:after="120" w:line="288" w:lineRule="auto"/>
        <w:jc w:val="left"/>
        <w:rPr>
          <w:rFonts w:hint="eastAsia" w:ascii="仿宋" w:hAnsi="仿宋" w:cs="仿宋"/>
          <w:szCs w:val="24"/>
        </w:rPr>
      </w:pPr>
      <w:r>
        <w:rPr>
          <w:rFonts w:hint="eastAsia" w:ascii="仿宋" w:hAnsi="仿宋" w:cs="仿宋"/>
          <w:szCs w:val="24"/>
        </w:rPr>
        <w:t>第 2 阶段（2016-2020 年）：：材料研究逐步形成了以数据为驱动的新范式。研究人员围绕材料成分设计、工艺优化以及性能预测与提升，借助大规模数据集探索结构与属性之间的关联，从而推动材料发现与开发效率的提升。</w:t>
      </w:r>
    </w:p>
    <w:p w14:paraId="54CFA2D3">
      <w:pPr>
        <w:spacing w:before="120" w:after="120" w:line="288" w:lineRule="auto"/>
        <w:jc w:val="left"/>
        <w:rPr>
          <w:rFonts w:hint="eastAsia" w:ascii="仿宋" w:hAnsi="仿宋" w:cs="仿宋"/>
          <w:szCs w:val="24"/>
        </w:rPr>
      </w:pPr>
      <w:r>
        <w:rPr>
          <w:rFonts w:hint="eastAsia" w:ascii="仿宋" w:hAnsi="仿宋" w:cs="仿宋"/>
          <w:szCs w:val="24"/>
        </w:rPr>
        <w:t>第 3 阶段（2020 年至今）：AI进一步深度融入材料研发体系。在这一时期，智能计算、自主实验、大数据分析与生成式人工智能共同重塑了材料科学的研究格局，标志着材料研发向第五范式的重要演进，不仅注重效率与优化，也强调理论创新与材料发现方法的突破。</w:t>
      </w:r>
    </w:p>
    <w:p w14:paraId="62AAB302">
      <w:pPr>
        <w:spacing w:before="120" w:after="120" w:line="288" w:lineRule="auto"/>
        <w:jc w:val="left"/>
        <w:rPr>
          <w:rFonts w:hint="eastAsia" w:ascii="仿宋" w:hAnsi="仿宋" w:eastAsia="仿宋" w:cs="仿宋"/>
          <w:szCs w:val="24"/>
          <w:lang w:eastAsia="zh-CN"/>
        </w:rPr>
      </w:pPr>
      <w:r>
        <w:rPr>
          <w:rFonts w:hint="eastAsia" w:ascii="仿宋" w:hAnsi="仿宋" w:cs="仿宋"/>
          <w:szCs w:val="24"/>
        </w:rPr>
        <w:t>（来源：北京云智材料大数据研究院</w:t>
      </w:r>
      <w:r>
        <w:rPr>
          <w:rFonts w:hint="eastAsia" w:ascii="仿宋" w:hAnsi="仿宋" w:cs="仿宋"/>
          <w:szCs w:val="24"/>
          <w:lang w:eastAsia="zh-CN"/>
        </w:rPr>
        <w:t>《人工智能如何变革材料科学与工程》）</w:t>
      </w:r>
    </w:p>
    <w:p w14:paraId="3C8ECCC5">
      <w:pPr>
        <w:spacing w:after="120"/>
        <w:rPr>
          <w:rFonts w:hint="eastAsia" w:ascii="仿宋" w:hAnsi="仿宋" w:cs="仿宋"/>
          <w:szCs w:val="24"/>
        </w:rPr>
      </w:pPr>
      <w:r>
        <w:rPr>
          <w:rFonts w:hint="eastAsia" w:ascii="仿宋" w:hAnsi="仿宋" w:cs="仿宋"/>
          <w:szCs w:val="24"/>
          <w:highlight w:val="yellow"/>
        </w:rPr>
        <w:t>行业生命周期图</w:t>
      </w:r>
      <w:r>
        <w:rPr>
          <w:rFonts w:hint="eastAsia" w:ascii="仿宋" w:hAnsi="仿宋" w:cs="仿宋"/>
          <w:szCs w:val="24"/>
        </w:rPr>
        <w:t>：</w:t>
      </w:r>
    </w:p>
    <w:p w14:paraId="655B6168">
      <w:pPr>
        <w:spacing w:before="120" w:after="120" w:line="288" w:lineRule="auto"/>
        <w:jc w:val="left"/>
        <w:rPr>
          <w:rFonts w:hint="eastAsia" w:ascii="仿宋" w:hAnsi="仿宋" w:cs="仿宋"/>
        </w:rPr>
      </w:pPr>
      <w:r>
        <w:rPr>
          <w:rFonts w:hint="eastAsia" w:ascii="仿宋" w:hAnsi="仿宋" w:cs="仿宋"/>
        </w:rPr>
        <w:drawing>
          <wp:inline distT="0" distB="0" distL="114300" distR="114300">
            <wp:extent cx="5271770" cy="2207895"/>
            <wp:effectExtent l="0" t="0" r="127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271770" cy="2207895"/>
                    </a:xfrm>
                    <a:prstGeom prst="rect">
                      <a:avLst/>
                    </a:prstGeom>
                    <a:noFill/>
                    <a:ln>
                      <a:noFill/>
                    </a:ln>
                  </pic:spPr>
                </pic:pic>
              </a:graphicData>
            </a:graphic>
          </wp:inline>
        </w:drawing>
      </w:r>
    </w:p>
    <w:p w14:paraId="46EABB0E">
      <w:pPr>
        <w:spacing w:before="120" w:after="120" w:line="288" w:lineRule="auto"/>
        <w:jc w:val="center"/>
        <w:rPr>
          <w:rFonts w:hint="eastAsia" w:ascii="仿宋" w:hAnsi="仿宋" w:cs="仿宋"/>
        </w:rPr>
      </w:pPr>
      <w:r>
        <w:rPr>
          <w:rFonts w:hint="eastAsia" w:ascii="仿宋" w:hAnsi="仿宋" w:cs="仿宋"/>
        </w:rPr>
        <w:t>图9 AI在材料领域的应用（来源：北京云智材料大数据研究院）</w:t>
      </w:r>
    </w:p>
    <w:p w14:paraId="5936B4E3">
      <w:pPr>
        <w:pStyle w:val="5"/>
        <w:spacing w:after="120"/>
      </w:pPr>
      <w:r>
        <w:rPr>
          <w:rFonts w:hint="eastAsia"/>
        </w:rPr>
        <w:t>2.2.3应用市场</w:t>
      </w:r>
    </w:p>
    <w:p w14:paraId="4463C994">
      <w:pPr>
        <w:spacing w:after="120"/>
      </w:pPr>
      <w:bookmarkStart w:id="20" w:name="heading_14"/>
      <w:r>
        <w:rPr>
          <w:rFonts w:hint="eastAsia"/>
        </w:rPr>
        <w:t>人工智能与材料科学的深度融合正开辟前所未有的应用疆界。在电子、医疗、生物医学、电催化乃至智能机器人等诸多前沿领域，其应用潜力日益凸显，展现出广阔的商业化前景</w:t>
      </w:r>
      <w:r>
        <w:rPr>
          <w:rFonts w:hint="eastAsia"/>
          <w:lang w:eastAsia="zh-CN"/>
        </w:rPr>
        <w:t>。</w:t>
      </w:r>
      <w:r>
        <w:rPr>
          <w:rFonts w:hint="eastAsia"/>
        </w:rPr>
        <w:t>人工智能在材料科学中的作用主要分为材料发掘、性能预测、优化与设计，以及过程模拟与制造，不仅推动材料研发从经验驱动转向数据智能，更在制造端实现工艺优化与成本控制，逐步成为材料创新的核心引擎。</w:t>
      </w:r>
    </w:p>
    <w:p w14:paraId="40F8EA15">
      <w:pPr>
        <w:spacing w:after="120"/>
        <w:rPr>
          <w:ins w:id="0" w:author="Tw H" w:date="2025-12-05T16:22:00Z"/>
        </w:rPr>
      </w:pPr>
    </w:p>
    <w:p w14:paraId="339CC7A8">
      <w:pPr>
        <w:spacing w:after="120"/>
      </w:pPr>
      <w:r>
        <w:rPr>
          <w:rFonts w:hint="eastAsia"/>
        </w:rPr>
        <w:drawing>
          <wp:anchor distT="0" distB="0" distL="114300" distR="114300" simplePos="0" relativeHeight="251663360" behindDoc="0" locked="0" layoutInCell="1" allowOverlap="1">
            <wp:simplePos x="0" y="0"/>
            <wp:positionH relativeFrom="column">
              <wp:posOffset>0</wp:posOffset>
            </wp:positionH>
            <wp:positionV relativeFrom="paragraph">
              <wp:posOffset>-4130040</wp:posOffset>
            </wp:positionV>
            <wp:extent cx="2990215" cy="3114040"/>
            <wp:effectExtent l="0" t="0" r="12065" b="1016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2990215" cy="3114040"/>
                    </a:xfrm>
                    <a:prstGeom prst="rect">
                      <a:avLst/>
                    </a:prstGeom>
                    <a:noFill/>
                    <a:ln>
                      <a:noFill/>
                    </a:ln>
                  </pic:spPr>
                </pic:pic>
              </a:graphicData>
            </a:graphic>
          </wp:anchor>
        </w:drawing>
      </w:r>
    </w:p>
    <w:p w14:paraId="0D8A3CA9">
      <w:pPr>
        <w:spacing w:after="120"/>
        <w:rPr>
          <w:rFonts w:hint="eastAsia" w:ascii="仿宋" w:hAnsi="仿宋" w:cs="仿宋"/>
        </w:rPr>
      </w:pPr>
      <w:r>
        <w:rPr>
          <w:rFonts w:hint="eastAsia" w:ascii="仿宋" w:hAnsi="仿宋" w:cs="仿宋"/>
        </w:rPr>
        <w:t>图10 人工智能在材料科学中的作用（来源：《微纳快报》人工智能驱动的材料科学）</w:t>
      </w:r>
    </w:p>
    <w:p w14:paraId="26CA7574">
      <w:pPr>
        <w:spacing w:after="120"/>
      </w:pPr>
      <w:r>
        <w:rPr>
          <w:rFonts w:hint="eastAsia"/>
        </w:rPr>
        <w:t xml:space="preserve">1. </w:t>
      </w:r>
      <w:commentRangeStart w:id="10"/>
      <w:r>
        <w:rPr>
          <w:rFonts w:hint="eastAsia"/>
        </w:rPr>
        <w:t>半导体制造</w:t>
      </w:r>
      <w:commentRangeEnd w:id="10"/>
      <w:r>
        <w:rPr>
          <w:rStyle w:val="18"/>
        </w:rPr>
        <w:commentReference w:id="10"/>
      </w:r>
    </w:p>
    <w:p w14:paraId="1CCB37C7">
      <w:pPr>
        <w:spacing w:after="120"/>
        <w:rPr>
          <w:rFonts w:hint="eastAsia"/>
        </w:rPr>
      </w:pPr>
      <w:r>
        <w:drawing>
          <wp:anchor distT="0" distB="0" distL="114935" distR="114935" simplePos="0" relativeHeight="251664384" behindDoc="0" locked="0" layoutInCell="1" allowOverlap="1">
            <wp:simplePos x="0" y="0"/>
            <wp:positionH relativeFrom="column">
              <wp:posOffset>-160020</wp:posOffset>
            </wp:positionH>
            <wp:positionV relativeFrom="paragraph">
              <wp:posOffset>1926590</wp:posOffset>
            </wp:positionV>
            <wp:extent cx="5269865" cy="2215515"/>
            <wp:effectExtent l="0" t="0" r="3175" b="952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5269865" cy="2215515"/>
                    </a:xfrm>
                    <a:prstGeom prst="rect">
                      <a:avLst/>
                    </a:prstGeom>
                    <a:noFill/>
                    <a:ln>
                      <a:noFill/>
                    </a:ln>
                  </pic:spPr>
                </pic:pic>
              </a:graphicData>
            </a:graphic>
          </wp:anchor>
        </w:drawing>
      </w:r>
      <w:r>
        <w:rPr>
          <w:rFonts w:hint="eastAsia"/>
        </w:rPr>
        <w:t>半导体制造领域，AI通过实时分析工艺参数、动态调整设备状态，显著提升生产良率与设备综合效率。具体而言，AI技术已广泛应用于光刻胶、封装材料等关键材料的性能优化与工艺仿真：如在光刻工艺中，基于AI的建模系统可快速优化光刻胶配方与曝光参数组合，帮助缩短工艺调试周期。随着先进制程迭代与国产化进程加速，AI材料在半导体领域的应用需求持续增长，成为支撑产业链自主可控的重要技术路径。</w:t>
      </w:r>
    </w:p>
    <w:p w14:paraId="7ABEA958">
      <w:pPr>
        <w:spacing w:after="120"/>
        <w:rPr>
          <w:rFonts w:hint="eastAsia"/>
        </w:rPr>
      </w:pPr>
      <w:r>
        <w:rPr>
          <w:rFonts w:hint="eastAsia"/>
        </w:rPr>
        <w:t>图</w:t>
      </w:r>
      <w:r>
        <w:rPr>
          <w:rFonts w:hint="eastAsia"/>
          <w:lang w:val="en-US" w:eastAsia="zh-CN"/>
        </w:rPr>
        <w:t xml:space="preserve"> </w:t>
      </w:r>
      <w:r>
        <w:rPr>
          <w:rFonts w:hint="eastAsia"/>
        </w:rPr>
        <w:t xml:space="preserve">至2030年AI服务器DRAM月产能需求或达百万片晶圆（来源：Nvidia </w:t>
      </w:r>
    </w:p>
    <w:p w14:paraId="08492D2F">
      <w:pPr>
        <w:spacing w:after="120"/>
        <w:rPr>
          <w:rFonts w:hint="eastAsia"/>
        </w:rPr>
      </w:pPr>
      <w:r>
        <w:rPr>
          <w:rFonts w:hint="eastAsia"/>
        </w:rPr>
        <w:t>Investors 2024 年 10 月投资者报告、ASML）</w:t>
      </w:r>
    </w:p>
    <w:p w14:paraId="436613FA">
      <w:pPr>
        <w:spacing w:after="120"/>
        <w:rPr>
          <w:rFonts w:hint="eastAsia"/>
        </w:rPr>
      </w:pPr>
    </w:p>
    <w:p w14:paraId="176E56F9">
      <w:pPr>
        <w:spacing w:after="120"/>
        <w:jc w:val="center"/>
        <w:rPr>
          <w:rFonts w:hint="default"/>
          <w:lang w:val="en-US"/>
        </w:rPr>
      </w:pPr>
      <w:r>
        <w:drawing>
          <wp:anchor distT="0" distB="0" distL="114935" distR="114935" simplePos="0" relativeHeight="251665408" behindDoc="0" locked="0" layoutInCell="1" allowOverlap="1">
            <wp:simplePos x="0" y="0"/>
            <wp:positionH relativeFrom="column">
              <wp:posOffset>1138555</wp:posOffset>
            </wp:positionH>
            <wp:positionV relativeFrom="paragraph">
              <wp:posOffset>-433705</wp:posOffset>
            </wp:positionV>
            <wp:extent cx="3491230" cy="2423795"/>
            <wp:effectExtent l="0" t="0" r="13970" b="14605"/>
            <wp:wrapTopAndBottom/>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a:stretch>
                      <a:fillRect/>
                    </a:stretch>
                  </pic:blipFill>
                  <pic:spPr>
                    <a:xfrm>
                      <a:off x="0" y="0"/>
                      <a:ext cx="3491230" cy="2423795"/>
                    </a:xfrm>
                    <a:prstGeom prst="rect">
                      <a:avLst/>
                    </a:prstGeom>
                    <a:noFill/>
                    <a:ln>
                      <a:noFill/>
                    </a:ln>
                  </pic:spPr>
                </pic:pic>
              </a:graphicData>
            </a:graphic>
          </wp:anchor>
        </w:drawing>
      </w:r>
      <w:r>
        <w:rPr>
          <w:rFonts w:hint="eastAsia"/>
          <w:lang w:val="en-US" w:eastAsia="zh-CN"/>
        </w:rPr>
        <w:t>图 半导体光刻机结构（来源：百度）</w:t>
      </w:r>
    </w:p>
    <w:p w14:paraId="7E491F0D">
      <w:pPr>
        <w:spacing w:after="120"/>
        <w:rPr>
          <w:rFonts w:hint="eastAsia"/>
        </w:rPr>
      </w:pPr>
    </w:p>
    <w:p w14:paraId="64A79F39">
      <w:pPr>
        <w:spacing w:after="120"/>
      </w:pPr>
      <w:r>
        <w:rPr>
          <w:rFonts w:hint="eastAsia"/>
        </w:rPr>
        <w:t>2. 新能源与储能</w:t>
      </w:r>
    </w:p>
    <w:p w14:paraId="78BE03C3">
      <w:pPr>
        <w:spacing w:after="120"/>
        <w:rPr>
          <w:rFonts w:hint="eastAsia"/>
        </w:rPr>
      </w:pPr>
      <w:r>
        <w:rPr>
          <w:rFonts w:hint="eastAsia"/>
        </w:rPr>
        <w:t>新能源领域是AI材料应用的重要方向，尤其体现在固态电池与光伏材料方面。技术</w:t>
      </w:r>
      <w:r>
        <w:rPr>
          <w:rFonts w:hint="eastAsia"/>
          <w:lang w:val="en-US" w:eastAsia="zh-CN"/>
        </w:rPr>
        <w:t>层面</w:t>
      </w:r>
      <w:r>
        <w:rPr>
          <w:rFonts w:hint="eastAsia"/>
        </w:rPr>
        <w:t>，四川大学团队利用大语言模型驱动的智能工作流解析离子迁移机制，</w:t>
      </w:r>
      <w:r>
        <w:rPr>
          <w:rFonts w:hint="eastAsia"/>
          <w:lang w:val="en-US" w:eastAsia="zh-CN"/>
        </w:rPr>
        <w:t>北京大学则</w:t>
      </w:r>
      <w:r>
        <w:rPr>
          <w:rFonts w:hint="eastAsia"/>
        </w:rPr>
        <w:t>采用融合代数拓扑与AI的多尺度学习方法，从数千种候选材料中高效筛选高性能固态电解质</w:t>
      </w:r>
      <w:r>
        <w:rPr>
          <w:rFonts w:hint="eastAsia"/>
          <w:lang w:eastAsia="zh-CN"/>
        </w:rPr>
        <w:t>；产业层面，协鑫光电已推出全球首台钙钛矿AI高通量设备，</w:t>
      </w:r>
      <w:r>
        <w:rPr>
          <w:rFonts w:hint="eastAsia"/>
          <w:lang w:val="en-US" w:eastAsia="zh-CN"/>
        </w:rPr>
        <w:t>形成</w:t>
      </w:r>
      <w:r>
        <w:rPr>
          <w:rFonts w:hint="eastAsia"/>
          <w:lang w:eastAsia="zh-CN"/>
        </w:rPr>
        <w:t>AI闭环控制实验，将材料与工艺研发周期压缩90%</w:t>
      </w:r>
      <w:r>
        <w:rPr>
          <w:rFonts w:hint="eastAsia"/>
        </w:rPr>
        <w:t>。</w:t>
      </w:r>
    </w:p>
    <w:p w14:paraId="1562FCB9">
      <w:pPr>
        <w:spacing w:after="120"/>
        <w:rPr>
          <w:rFonts w:hint="eastAsia"/>
          <w:lang w:val="en-US" w:eastAsia="zh-CN"/>
        </w:rPr>
      </w:pPr>
      <w:r>
        <w:drawing>
          <wp:anchor distT="0" distB="0" distL="114935" distR="114935" simplePos="0" relativeHeight="251667456" behindDoc="0" locked="0" layoutInCell="1" allowOverlap="1">
            <wp:simplePos x="0" y="0"/>
            <wp:positionH relativeFrom="column">
              <wp:posOffset>1402715</wp:posOffset>
            </wp:positionH>
            <wp:positionV relativeFrom="paragraph">
              <wp:posOffset>3001010</wp:posOffset>
            </wp:positionV>
            <wp:extent cx="2599055" cy="1830705"/>
            <wp:effectExtent l="0" t="0" r="6985" b="13335"/>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2599055" cy="183070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1491615</wp:posOffset>
            </wp:positionH>
            <wp:positionV relativeFrom="paragraph">
              <wp:posOffset>78105</wp:posOffset>
            </wp:positionV>
            <wp:extent cx="2086610" cy="2137410"/>
            <wp:effectExtent l="0" t="0" r="1270" b="11430"/>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3"/>
                    <a:stretch>
                      <a:fillRect/>
                    </a:stretch>
                  </pic:blipFill>
                  <pic:spPr>
                    <a:xfrm>
                      <a:off x="0" y="0"/>
                      <a:ext cx="2086610" cy="2137410"/>
                    </a:xfrm>
                    <a:prstGeom prst="rect">
                      <a:avLst/>
                    </a:prstGeom>
                    <a:noFill/>
                    <a:ln>
                      <a:noFill/>
                    </a:ln>
                  </pic:spPr>
                </pic:pic>
              </a:graphicData>
            </a:graphic>
          </wp:anchor>
        </w:drawing>
      </w:r>
      <w:r>
        <w:rPr>
          <w:rFonts w:hint="eastAsia"/>
          <w:lang w:val="en-US" w:eastAsia="zh-CN"/>
        </w:rPr>
        <w:t>图 氢化物SSE的大数据驱动AI智能体（来源：四川大学《“AI+大数据”揭示固态电解质的新性能机制》</w:t>
      </w:r>
    </w:p>
    <w:p w14:paraId="5C5CA894">
      <w:pPr>
        <w:spacing w:after="120"/>
        <w:rPr>
          <w:rFonts w:hint="default"/>
          <w:lang w:val="en-US" w:eastAsia="zh-CN"/>
        </w:rPr>
      </w:pPr>
      <w:r>
        <w:rPr>
          <w:rFonts w:hint="eastAsia"/>
          <w:lang w:val="en-US" w:eastAsia="zh-CN"/>
        </w:rPr>
        <w:t>图 多尺度拓扑&amp;AI学习工作流程示意图（来源：北京大学新闻网）</w:t>
      </w:r>
    </w:p>
    <w:p w14:paraId="11A3792A">
      <w:pPr>
        <w:spacing w:after="120"/>
        <w:rPr>
          <w:rFonts w:hint="default"/>
          <w:lang w:val="en-US" w:eastAsia="zh-CN"/>
        </w:rPr>
      </w:pPr>
    </w:p>
    <w:p w14:paraId="1D69039E">
      <w:pPr>
        <w:spacing w:after="120"/>
        <w:rPr>
          <w:rFonts w:hint="eastAsia"/>
          <w:lang w:val="en-US" w:eastAsia="zh-CN"/>
        </w:rPr>
      </w:pPr>
      <w:r>
        <w:rPr>
          <w:rFonts w:hint="eastAsia"/>
          <w:lang w:val="en-US" w:eastAsia="zh-CN"/>
        </w:rPr>
        <w:t>3. 生物医药与医疗器械</w:t>
      </w:r>
    </w:p>
    <w:p w14:paraId="2ECD7531">
      <w:pPr>
        <w:spacing w:after="120"/>
        <w:rPr>
          <w:rFonts w:hint="eastAsia"/>
        </w:rPr>
      </w:pPr>
      <w:r>
        <w:rPr>
          <w:rFonts w:hint="eastAsia"/>
        </w:rPr>
        <w:t>AI在生物医药材料领域主要应用于智能响应材料与生物相容性材料的设计。基于机器学习模型，AI能够有效预测材料与生物体系之间的相互作用，从而辅助开发靶向药物递送系统、组织工程支架等高端医用材料。例如，北海道大学教授龚剑萍团队</w:t>
      </w:r>
      <w:r>
        <w:rPr>
          <w:rFonts w:hint="eastAsia"/>
          <w:lang w:val="en-US" w:eastAsia="zh-CN"/>
        </w:rPr>
        <w:t>借助</w:t>
      </w:r>
      <w:r>
        <w:rPr>
          <w:rFonts w:hint="eastAsia"/>
        </w:rPr>
        <w:t>AI辅助创制出可在潮湿环境下强力粘附的仿生水凝胶；</w:t>
      </w:r>
      <w:r>
        <w:rPr>
          <w:rFonts w:hint="eastAsia"/>
          <w:lang w:val="en-US" w:eastAsia="zh-CN"/>
        </w:rPr>
        <w:t>复旦大学王建新教授</w:t>
      </w:r>
      <w:r>
        <w:rPr>
          <w:rFonts w:hint="eastAsia"/>
        </w:rPr>
        <w:t>团队则利用几何感知深度学习模型，从30万种天然产物中高效筛选出构建肿瘤靶向脂质体的双功能分子，显著提升药物递送的精准度。此外，AI正被用于优化组织工程支架的多孔晶格结构以促进细胞生长，并驱动形成从分子设计到制剂优化的全流程智能化闭环</w:t>
      </w:r>
      <w:r>
        <w:rPr>
          <w:rFonts w:hint="eastAsia"/>
          <w:lang w:eastAsia="zh-CN"/>
        </w:rPr>
        <w:t>，</w:t>
      </w:r>
      <w:r>
        <w:rPr>
          <w:rFonts w:hint="eastAsia"/>
        </w:rPr>
        <w:t>随着精准医疗与老龄化趋势加深，AI已成为推动高端医用材料向个性化、功能化方向发展的核心引擎，市场前景广阔。</w:t>
      </w:r>
    </w:p>
    <w:p w14:paraId="7E0BD7BF">
      <w:pPr>
        <w:spacing w:after="120"/>
        <w:rPr>
          <w:rFonts w:hint="default"/>
          <w:lang w:val="en-US" w:eastAsia="zh-CN"/>
        </w:rPr>
      </w:pPr>
      <w:r>
        <w:rPr>
          <w:rFonts w:hint="eastAsia"/>
          <w:lang w:val="en-US" w:eastAsia="zh-CN"/>
        </w:rPr>
        <w:drawing>
          <wp:anchor distT="0" distB="0" distL="114935" distR="114935" simplePos="0" relativeHeight="251668480" behindDoc="0" locked="0" layoutInCell="1" allowOverlap="1">
            <wp:simplePos x="0" y="0"/>
            <wp:positionH relativeFrom="column">
              <wp:posOffset>784225</wp:posOffset>
            </wp:positionH>
            <wp:positionV relativeFrom="paragraph">
              <wp:posOffset>23495</wp:posOffset>
            </wp:positionV>
            <wp:extent cx="3954780" cy="2106295"/>
            <wp:effectExtent l="0" t="0" r="7620" b="12065"/>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3954780" cy="2106295"/>
                    </a:xfrm>
                    <a:prstGeom prst="rect">
                      <a:avLst/>
                    </a:prstGeom>
                    <a:noFill/>
                    <a:ln>
                      <a:noFill/>
                    </a:ln>
                  </pic:spPr>
                </pic:pic>
              </a:graphicData>
            </a:graphic>
          </wp:anchor>
        </w:drawing>
      </w:r>
      <w:r>
        <w:rPr>
          <w:rFonts w:hint="eastAsia"/>
          <w:lang w:val="en-US" w:eastAsia="zh-CN"/>
        </w:rPr>
        <w:t>图 机器学习辅助新型双功能天然产物挖掘工作流程图（来源：复旦大学新闻网）</w:t>
      </w:r>
    </w:p>
    <w:p w14:paraId="2CA501D4">
      <w:pPr>
        <w:spacing w:after="120"/>
      </w:pPr>
      <w:r>
        <w:rPr>
          <w:rFonts w:hint="eastAsia"/>
        </w:rPr>
        <w:t>4. 航空航天与低空经济</w:t>
      </w:r>
    </w:p>
    <w:p w14:paraId="367B4993">
      <w:pPr>
        <w:spacing w:after="120"/>
        <w:rPr>
          <w:rFonts w:hint="eastAsia"/>
        </w:rPr>
      </w:pPr>
      <w:r>
        <w:rPr>
          <w:rFonts w:hint="eastAsia"/>
        </w:rPr>
        <w:t>在航空航天及新兴低空经济领域，装备的发展对材料性能提出了极致要求：必须实现轻量化、高强度并能耐受极端环境。人工智能（AI）正凭借其多目标优化算法，成为推动碳纤维复合材料、高温合金等尖端材料研发与工艺创新的核心引擎，以精准满足无人机、商业航天器等装备的迫切需求。产业实践已走在前面，例如宝威新材料成功打造的全球首个AI控制碳纤维“黑灯工厂”，实现了超薄预浸布的稳定量产，标志着智能化制造已步入成熟应用阶段。这一趋势与国家和地方的重大战略方向高度同频，以重庆市为例，其未来产业培育行动计划明确将空天信息、低空经济、前沿新材料及人工智能均列为优先发展的高成长未来产业。在如此强劲的政策赋能与市场需求共振下，该领域已成为AI材料应用最具确定性的增长高地，并持续牵引着整个高端材料研发与先进制造体系的代际升级。</w:t>
      </w:r>
    </w:p>
    <w:p w14:paraId="54E88747">
      <w:pPr>
        <w:spacing w:after="120"/>
        <w:jc w:val="center"/>
        <w:rPr>
          <w:rFonts w:hint="default"/>
          <w:lang w:val="en-US"/>
        </w:rPr>
      </w:pPr>
      <w:r>
        <w:rPr>
          <w:rFonts w:hint="eastAsia"/>
          <w:lang w:val="en-US" w:eastAsia="zh-CN"/>
        </w:rPr>
        <w:drawing>
          <wp:anchor distT="0" distB="0" distL="114935" distR="114935" simplePos="0" relativeHeight="251670528" behindDoc="0" locked="0" layoutInCell="1" allowOverlap="1">
            <wp:simplePos x="0" y="0"/>
            <wp:positionH relativeFrom="column">
              <wp:posOffset>372110</wp:posOffset>
            </wp:positionH>
            <wp:positionV relativeFrom="paragraph">
              <wp:posOffset>121920</wp:posOffset>
            </wp:positionV>
            <wp:extent cx="4457065" cy="3326130"/>
            <wp:effectExtent l="0" t="0" r="8255" b="11430"/>
            <wp:wrapTopAndBottom/>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4457065" cy="3326130"/>
                    </a:xfrm>
                    <a:prstGeom prst="rect">
                      <a:avLst/>
                    </a:prstGeom>
                    <a:noFill/>
                    <a:ln>
                      <a:noFill/>
                    </a:ln>
                  </pic:spPr>
                </pic:pic>
              </a:graphicData>
            </a:graphic>
          </wp:anchor>
        </w:drawing>
      </w:r>
      <w:r>
        <w:rPr>
          <w:rFonts w:hint="eastAsia"/>
          <w:lang w:val="en-US" w:eastAsia="zh-CN"/>
        </w:rPr>
        <w:t>图 宝威新材料智能工厂车间（来源：威海新闻网）</w:t>
      </w:r>
    </w:p>
    <w:p w14:paraId="6A9DDB28">
      <w:pPr>
        <w:spacing w:after="120"/>
        <w:jc w:val="center"/>
        <w:rPr>
          <w:rFonts w:hint="default"/>
          <w:lang w:val="en-US"/>
        </w:rPr>
      </w:pPr>
      <w:r>
        <w:drawing>
          <wp:anchor distT="0" distB="0" distL="114935" distR="114935" simplePos="0" relativeHeight="251669504" behindDoc="0" locked="0" layoutInCell="1" allowOverlap="1">
            <wp:simplePos x="0" y="0"/>
            <wp:positionH relativeFrom="column">
              <wp:posOffset>-38100</wp:posOffset>
            </wp:positionH>
            <wp:positionV relativeFrom="paragraph">
              <wp:posOffset>15240</wp:posOffset>
            </wp:positionV>
            <wp:extent cx="5270500" cy="1732915"/>
            <wp:effectExtent l="0" t="0" r="2540" b="4445"/>
            <wp:wrapTopAndBottom/>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6"/>
                    <a:stretch>
                      <a:fillRect/>
                    </a:stretch>
                  </pic:blipFill>
                  <pic:spPr>
                    <a:xfrm>
                      <a:off x="0" y="0"/>
                      <a:ext cx="5270500" cy="1732915"/>
                    </a:xfrm>
                    <a:prstGeom prst="rect">
                      <a:avLst/>
                    </a:prstGeom>
                    <a:noFill/>
                    <a:ln>
                      <a:noFill/>
                    </a:ln>
                  </pic:spPr>
                </pic:pic>
              </a:graphicData>
            </a:graphic>
          </wp:anchor>
        </w:drawing>
      </w:r>
      <w:r>
        <w:rPr>
          <w:rFonts w:hint="eastAsia"/>
          <w:lang w:val="en-US" w:eastAsia="zh-CN"/>
        </w:rPr>
        <w:t>图 重庆市未来产业培育行动计划文件</w:t>
      </w:r>
    </w:p>
    <w:p w14:paraId="0EC0F283">
      <w:pPr>
        <w:numPr>
          <w:ilvl w:val="0"/>
          <w:numId w:val="6"/>
        </w:numPr>
        <w:shd w:val="clear"/>
        <w:spacing w:after="120"/>
        <w:rPr>
          <w:rFonts w:hint="eastAsia"/>
        </w:rPr>
      </w:pPr>
      <w:r>
        <w:rPr>
          <w:rFonts w:hint="eastAsia"/>
        </w:rPr>
        <w:t>智能制造与工业材料</w:t>
      </w:r>
    </w:p>
    <w:p w14:paraId="1EEB849A">
      <w:pPr>
        <w:widowControl w:val="0"/>
        <w:numPr>
          <w:ilvl w:val="0"/>
          <w:numId w:val="0"/>
        </w:numPr>
        <w:shd w:val="clear"/>
        <w:spacing w:after="120" w:afterLines="50" w:line="420" w:lineRule="exact"/>
        <w:jc w:val="both"/>
        <w:rPr>
          <w:rFonts w:hint="eastAsia"/>
        </w:rPr>
      </w:pPr>
      <w:r>
        <w:rPr>
          <w:rFonts w:hint="eastAsia"/>
        </w:rPr>
        <w:t>在智能制造中，AI与数字孪生、3D打印等技术深度融合，实现了从材料、工艺到性能的一体化协同优化。一方面，借助AI构建的虚拟制造模型，新材料的试制成本得以显著降低，产品一致性获得提升——典型实践如通用汽车与Autodesk的合作，通过生成式设计算法自动优化产品拓扑结构。另一方面，在3D打印等先进制造过程中，AI可实时优化材料配方与打印路径，有力促进复杂结构的快速、高质量成型——前沿探索如上海交通大学开发的CGformer模型，其融合全局注意力机制，可精准预测复杂材料的性能。</w:t>
      </w:r>
    </w:p>
    <w:p w14:paraId="4179EAD5">
      <w:pPr>
        <w:widowControl w:val="0"/>
        <w:numPr>
          <w:ilvl w:val="0"/>
          <w:numId w:val="0"/>
        </w:numPr>
        <w:shd w:val="clear"/>
        <w:spacing w:after="120" w:afterLines="50" w:line="420" w:lineRule="exact"/>
        <w:jc w:val="both"/>
        <w:rPr>
          <w:rFonts w:hint="default"/>
          <w:lang w:val="en-US"/>
        </w:rPr>
      </w:pPr>
      <w:r>
        <w:drawing>
          <wp:anchor distT="0" distB="0" distL="114935" distR="114935" simplePos="0" relativeHeight="251672576" behindDoc="0" locked="0" layoutInCell="1" allowOverlap="1">
            <wp:simplePos x="0" y="0"/>
            <wp:positionH relativeFrom="column">
              <wp:posOffset>509270</wp:posOffset>
            </wp:positionH>
            <wp:positionV relativeFrom="paragraph">
              <wp:posOffset>258445</wp:posOffset>
            </wp:positionV>
            <wp:extent cx="4344035" cy="2812415"/>
            <wp:effectExtent l="0" t="0" r="14605" b="6985"/>
            <wp:wrapTopAndBottom/>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4344035" cy="2812415"/>
                    </a:xfrm>
                    <a:prstGeom prst="rect">
                      <a:avLst/>
                    </a:prstGeom>
                    <a:noFill/>
                    <a:ln>
                      <a:noFill/>
                    </a:ln>
                  </pic:spPr>
                </pic:pic>
              </a:graphicData>
            </a:graphic>
          </wp:anchor>
        </w:drawing>
      </w:r>
      <w:r>
        <w:rPr>
          <w:rFonts w:hint="eastAsia"/>
          <w:lang w:val="en-US" w:eastAsia="zh-CN"/>
        </w:rPr>
        <w:t>图 通用汽车打造的3D打印部件（来源：第一电动网《通用汽车联手欧特克推动新一代车身轻量化技术》）</w:t>
      </w:r>
    </w:p>
    <w:p w14:paraId="6256D14F">
      <w:pPr>
        <w:widowControl w:val="0"/>
        <w:numPr>
          <w:ilvl w:val="0"/>
          <w:numId w:val="0"/>
        </w:numPr>
        <w:shd w:val="clear"/>
        <w:spacing w:after="120" w:afterLines="50" w:line="420" w:lineRule="exact"/>
        <w:jc w:val="both"/>
        <w:rPr>
          <w:rFonts w:hint="eastAsia"/>
        </w:rPr>
      </w:pPr>
    </w:p>
    <w:p w14:paraId="2285F4AA">
      <w:pPr>
        <w:widowControl w:val="0"/>
        <w:numPr>
          <w:ilvl w:val="0"/>
          <w:numId w:val="0"/>
        </w:numPr>
        <w:shd w:val="clear"/>
        <w:spacing w:after="120" w:afterLines="50" w:line="420" w:lineRule="exact"/>
        <w:jc w:val="both"/>
        <w:rPr>
          <w:rFonts w:hint="default"/>
          <w:lang w:val="en-US" w:eastAsia="zh-CN"/>
        </w:rPr>
      </w:pPr>
      <w:r>
        <w:rPr>
          <w:rFonts w:hint="eastAsia"/>
        </w:rPr>
        <w:drawing>
          <wp:anchor distT="0" distB="0" distL="114935" distR="114935" simplePos="0" relativeHeight="251671552" behindDoc="0" locked="0" layoutInCell="1" allowOverlap="1">
            <wp:simplePos x="0" y="0"/>
            <wp:positionH relativeFrom="column">
              <wp:posOffset>455930</wp:posOffset>
            </wp:positionH>
            <wp:positionV relativeFrom="paragraph">
              <wp:posOffset>106680</wp:posOffset>
            </wp:positionV>
            <wp:extent cx="4474210" cy="2522220"/>
            <wp:effectExtent l="0" t="0" r="6350" b="7620"/>
            <wp:wrapTopAndBottom/>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
                    <a:stretch>
                      <a:fillRect/>
                    </a:stretch>
                  </pic:blipFill>
                  <pic:spPr>
                    <a:xfrm>
                      <a:off x="0" y="0"/>
                      <a:ext cx="4474210" cy="2522220"/>
                    </a:xfrm>
                    <a:prstGeom prst="rect">
                      <a:avLst/>
                    </a:prstGeom>
                    <a:noFill/>
                    <a:ln>
                      <a:noFill/>
                    </a:ln>
                  </pic:spPr>
                </pic:pic>
              </a:graphicData>
            </a:graphic>
          </wp:anchor>
        </w:drawing>
      </w:r>
      <w:r>
        <w:rPr>
          <w:rFonts w:hint="eastAsia"/>
          <w:lang w:val="en-US" w:eastAsia="zh-CN"/>
        </w:rPr>
        <w:t>图 CGformer 筛选工作流程（来源：上交团队在期刊</w:t>
      </w:r>
      <w:r>
        <w:rPr>
          <w:rFonts w:hint="eastAsia"/>
        </w:rPr>
        <w:t>Matter</w:t>
      </w:r>
      <w:r>
        <w:rPr>
          <w:rFonts w:hint="eastAsia"/>
          <w:lang w:val="en-US" w:eastAsia="zh-CN"/>
        </w:rPr>
        <w:t>上发布的文章《CGformer: Transformer-enhanced crystal graph network with global attention for material property prediction》）</w:t>
      </w:r>
    </w:p>
    <w:p w14:paraId="65DA4661">
      <w:pPr>
        <w:widowControl w:val="0"/>
        <w:numPr>
          <w:ilvl w:val="0"/>
          <w:numId w:val="0"/>
        </w:numPr>
        <w:shd w:val="clear"/>
        <w:spacing w:after="120" w:afterLines="50" w:line="420" w:lineRule="exact"/>
        <w:jc w:val="both"/>
        <w:rPr>
          <w:rFonts w:hint="eastAsia"/>
          <w:lang w:eastAsia="zh-CN"/>
        </w:rPr>
      </w:pPr>
    </w:p>
    <w:p w14:paraId="5A5B0090">
      <w:pPr>
        <w:pStyle w:val="3"/>
        <w:shd w:val="clear" w:color="auto"/>
        <w:spacing w:after="120"/>
      </w:pPr>
      <w:bookmarkStart w:id="21" w:name="_Toc25942"/>
      <w:r>
        <w:rPr>
          <w:rFonts w:hint="eastAsia"/>
        </w:rPr>
        <w:t>3、产品介绍</w:t>
      </w:r>
      <w:bookmarkEnd w:id="20"/>
      <w:bookmarkEnd w:id="21"/>
    </w:p>
    <w:p w14:paraId="2C378F1D">
      <w:pPr>
        <w:pStyle w:val="4"/>
        <w:shd w:val="clear" w:color="auto"/>
        <w:spacing w:after="120"/>
        <w:rPr>
          <w:rFonts w:hint="eastAsia"/>
          <w:lang w:val="en-US" w:eastAsia="zh-CN"/>
        </w:rPr>
      </w:pPr>
      <w:bookmarkStart w:id="22" w:name="_Toc26984"/>
      <w:bookmarkStart w:id="23" w:name="heading_15"/>
      <w:r>
        <w:rPr>
          <w:rFonts w:hint="eastAsia"/>
        </w:rPr>
        <w:t>3.1产品结构</w:t>
      </w:r>
      <w:bookmarkEnd w:id="22"/>
      <w:bookmarkEnd w:id="23"/>
      <w:r>
        <w:rPr>
          <w:rFonts w:hint="eastAsia"/>
          <w:lang w:val="en-US" w:eastAsia="zh-CN"/>
        </w:rPr>
        <w:t>图</w:t>
      </w:r>
    </w:p>
    <w:p w14:paraId="78704845">
      <w:pPr>
        <w:jc w:val="center"/>
        <w:rPr>
          <w:rFonts w:hint="default"/>
          <w:lang w:val="en-US" w:eastAsia="zh-CN"/>
        </w:rPr>
      </w:pPr>
      <w:r>
        <w:rPr>
          <w:rFonts w:hint="eastAsia"/>
          <w:lang w:val="en-US" w:eastAsia="zh-CN"/>
        </w:rPr>
        <w:drawing>
          <wp:anchor distT="0" distB="0" distL="114935" distR="114935" simplePos="0" relativeHeight="251673600" behindDoc="0" locked="0" layoutInCell="1" allowOverlap="1">
            <wp:simplePos x="0" y="0"/>
            <wp:positionH relativeFrom="column">
              <wp:posOffset>83820</wp:posOffset>
            </wp:positionH>
            <wp:positionV relativeFrom="paragraph">
              <wp:posOffset>172085</wp:posOffset>
            </wp:positionV>
            <wp:extent cx="4855210" cy="3262630"/>
            <wp:effectExtent l="0" t="0" r="6350" b="13970"/>
            <wp:wrapTopAndBottom/>
            <wp:docPr id="23" name="图片 23" descr="24a46e1a938b294e3d0bd75aadc756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4a46e1a938b294e3d0bd75aadc756dc"/>
                    <pic:cNvPicPr>
                      <a:picLocks noChangeAspect="1"/>
                    </pic:cNvPicPr>
                  </pic:nvPicPr>
                  <pic:blipFill>
                    <a:blip r:embed="rId29"/>
                    <a:stretch>
                      <a:fillRect/>
                    </a:stretch>
                  </pic:blipFill>
                  <pic:spPr>
                    <a:xfrm>
                      <a:off x="0" y="0"/>
                      <a:ext cx="4855210" cy="3262630"/>
                    </a:xfrm>
                    <a:prstGeom prst="rect">
                      <a:avLst/>
                    </a:prstGeom>
                  </pic:spPr>
                </pic:pic>
              </a:graphicData>
            </a:graphic>
          </wp:anchor>
        </w:drawing>
      </w:r>
      <w:r>
        <w:rPr>
          <w:rFonts w:hint="eastAsia"/>
          <w:lang w:val="en-US" w:eastAsia="zh-CN"/>
        </w:rPr>
        <w:t>图 产品结构图</w:t>
      </w:r>
    </w:p>
    <w:p w14:paraId="7E1CFE27">
      <w:pPr>
        <w:rPr>
          <w:rFonts w:hint="default"/>
          <w:lang w:val="en-US" w:eastAsia="zh-CN"/>
        </w:rPr>
      </w:pPr>
      <w:r>
        <w:rPr>
          <w:rFonts w:hint="eastAsia"/>
          <w:lang w:val="en-US" w:eastAsia="zh-CN"/>
        </w:rPr>
        <w:t>核心功能路径说明：</w:t>
      </w:r>
    </w:p>
    <w:p w14:paraId="037C1332">
      <w:pPr>
        <w:shd w:val="clear" w:color="auto"/>
        <w:spacing w:before="120" w:after="120" w:line="288" w:lineRule="auto"/>
        <w:jc w:val="left"/>
        <w:rPr>
          <w:rFonts w:hint="eastAsia" w:ascii="仿宋" w:hAnsi="仿宋" w:cs="仿宋"/>
        </w:rPr>
      </w:pPr>
      <w:r>
        <w:rPr>
          <w:rFonts w:hint="eastAsia" w:ascii="仿宋" w:hAnsi="仿宋" w:cs="仿宋"/>
          <w:lang w:val="en-US" w:eastAsia="zh-CN"/>
        </w:rPr>
        <w:t>①</w:t>
      </w:r>
      <w:r>
        <w:rPr>
          <w:rFonts w:hint="eastAsia" w:ascii="仿宋" w:hAnsi="仿宋" w:cs="仿宋"/>
        </w:rPr>
        <w:t>普通用户流程</w:t>
      </w:r>
    </w:p>
    <w:p w14:paraId="2F7FFF46">
      <w:pPr>
        <w:shd w:val="clear" w:color="auto"/>
        <w:spacing w:before="120" w:after="120" w:line="288" w:lineRule="auto"/>
        <w:jc w:val="left"/>
        <w:rPr>
          <w:rFonts w:hint="eastAsia" w:ascii="仿宋" w:hAnsi="仿宋" w:cs="仿宋"/>
        </w:rPr>
      </w:pPr>
      <w:r>
        <w:rPr>
          <w:rFonts w:hint="eastAsia" w:ascii="仿宋" w:hAnsi="仿宋" w:cs="仿宋"/>
        </w:rPr>
        <w:t>注册登录→普通图像分析→查看报告→个人中心管理</w:t>
      </w:r>
    </w:p>
    <w:p w14:paraId="23568DFE">
      <w:pPr>
        <w:shd w:val="clear" w:color="auto"/>
        <w:spacing w:before="120" w:after="120" w:line="288" w:lineRule="auto"/>
        <w:jc w:val="left"/>
        <w:rPr>
          <w:rFonts w:hint="eastAsia" w:ascii="仿宋" w:hAnsi="仿宋" w:cs="仿宋"/>
        </w:rPr>
      </w:pPr>
      <w:r>
        <w:rPr>
          <w:rFonts w:hint="eastAsia" w:ascii="仿宋" w:hAnsi="仿宋" w:cs="仿宋"/>
          <w:lang w:val="en-US" w:eastAsia="zh-CN"/>
        </w:rPr>
        <w:t>②</w:t>
      </w:r>
      <w:r>
        <w:rPr>
          <w:rFonts w:hint="eastAsia" w:ascii="仿宋" w:hAnsi="仿宋" w:cs="仿宋"/>
        </w:rPr>
        <w:t>会员用户流程</w:t>
      </w:r>
    </w:p>
    <w:p w14:paraId="54ABD6E0">
      <w:pPr>
        <w:shd w:val="clear" w:color="auto"/>
        <w:spacing w:before="120" w:after="120" w:line="288" w:lineRule="auto"/>
        <w:jc w:val="left"/>
        <w:rPr>
          <w:rFonts w:hint="eastAsia" w:ascii="仿宋" w:hAnsi="仿宋" w:cs="仿宋"/>
        </w:rPr>
      </w:pPr>
      <w:r>
        <w:rPr>
          <w:rFonts w:hint="eastAsia" w:ascii="仿宋" w:hAnsi="仿宋" w:cs="仿宋"/>
        </w:rPr>
        <w:t>会员申请→定制化批量分析→可视化分析→专业PDF报告导出</w:t>
      </w:r>
    </w:p>
    <w:p w14:paraId="3332BD61">
      <w:pPr>
        <w:shd w:val="clear" w:color="auto"/>
        <w:spacing w:before="120" w:after="120" w:line="288" w:lineRule="auto"/>
        <w:jc w:val="left"/>
        <w:rPr>
          <w:rFonts w:hint="eastAsia" w:ascii="仿宋" w:hAnsi="仿宋" w:cs="仿宋"/>
        </w:rPr>
      </w:pPr>
      <w:r>
        <w:rPr>
          <w:rFonts w:hint="eastAsia" w:ascii="仿宋" w:hAnsi="仿宋" w:cs="仿宋"/>
          <w:lang w:val="en-US" w:eastAsia="zh-CN"/>
        </w:rPr>
        <w:t>③</w:t>
      </w:r>
      <w:r>
        <w:rPr>
          <w:rFonts w:hint="eastAsia" w:ascii="仿宋" w:hAnsi="仿宋" w:cs="仿宋"/>
        </w:rPr>
        <w:t>管理员流程</w:t>
      </w:r>
    </w:p>
    <w:p w14:paraId="34FB17DB">
      <w:pPr>
        <w:shd w:val="clear" w:color="auto"/>
        <w:spacing w:before="120" w:after="120" w:line="288" w:lineRule="auto"/>
        <w:jc w:val="left"/>
        <w:rPr>
          <w:rFonts w:hint="eastAsia" w:ascii="仿宋" w:hAnsi="仿宋" w:cs="仿宋"/>
        </w:rPr>
      </w:pPr>
      <w:r>
        <w:rPr>
          <w:rFonts w:hint="eastAsia" w:ascii="仿宋" w:hAnsi="仿宋" w:cs="仿宋"/>
        </w:rPr>
        <w:t>登录→会员申请审批→用户账号管理→系统监控</w:t>
      </w:r>
    </w:p>
    <w:p w14:paraId="082A8D30">
      <w:pPr>
        <w:pStyle w:val="4"/>
        <w:shd w:val="clear" w:color="auto"/>
        <w:spacing w:after="120"/>
      </w:pPr>
      <w:bookmarkStart w:id="24" w:name="heading_16"/>
      <w:bookmarkStart w:id="25" w:name="_Toc9892"/>
      <w:r>
        <w:rPr>
          <w:rFonts w:hint="eastAsia"/>
        </w:rPr>
        <w:t>3.2产品技术分析</w:t>
      </w:r>
      <w:bookmarkEnd w:id="24"/>
      <w:bookmarkEnd w:id="25"/>
    </w:p>
    <w:p w14:paraId="3457A723">
      <w:pPr>
        <w:pStyle w:val="5"/>
        <w:shd w:val="clear" w:color="auto"/>
        <w:spacing w:after="120"/>
        <w:rPr>
          <w:rFonts w:hint="eastAsia" w:ascii="Arial" w:hAnsi="Arial"/>
          <w:lang w:val="en-US" w:eastAsia="zh-CN"/>
        </w:rPr>
      </w:pPr>
      <w:r>
        <w:rPr>
          <w:rFonts w:hint="eastAsia" w:ascii="Arial" w:hAnsi="Arial"/>
          <w:lang w:val="en-US" w:eastAsia="zh-CN"/>
        </w:rPr>
        <w:t>3.2.</w:t>
      </w:r>
      <w:r>
        <w:rPr>
          <w:rFonts w:hint="eastAsia"/>
          <w:lang w:val="en-US" w:eastAsia="zh-CN"/>
        </w:rPr>
        <w:t>1</w:t>
      </w:r>
      <w:r>
        <w:rPr>
          <w:rFonts w:hint="eastAsia"/>
        </w:rPr>
        <w:t>产品技术</w:t>
      </w:r>
    </w:p>
    <w:p w14:paraId="1C6BFAC2">
      <w:pPr>
        <w:shd w:val="clear" w:color="auto"/>
        <w:spacing w:before="120" w:after="120" w:line="288" w:lineRule="auto"/>
        <w:jc w:val="left"/>
        <w:rPr>
          <w:rFonts w:hint="eastAsia" w:ascii="仿宋" w:hAnsi="仿宋" w:cs="仿宋"/>
          <w:sz w:val="22"/>
        </w:rPr>
      </w:pPr>
    </w:p>
    <w:p w14:paraId="6D7DB645">
      <w:pPr>
        <w:shd w:val="clear" w:color="auto"/>
        <w:spacing w:before="120" w:after="120" w:line="288" w:lineRule="auto"/>
        <w:jc w:val="left"/>
        <w:rPr>
          <w:rFonts w:hint="eastAsia" w:ascii="仿宋" w:hAnsi="仿宋" w:cs="仿宋"/>
          <w:sz w:val="22"/>
        </w:rPr>
      </w:pPr>
    </w:p>
    <w:p w14:paraId="40B49F59">
      <w:pPr>
        <w:shd w:val="clear" w:color="auto"/>
        <w:spacing w:before="120" w:after="120" w:line="288" w:lineRule="auto"/>
        <w:jc w:val="left"/>
        <w:rPr>
          <w:rFonts w:hint="eastAsia" w:ascii="仿宋" w:hAnsi="仿宋" w:cs="仿宋"/>
          <w:sz w:val="22"/>
        </w:rPr>
      </w:pPr>
    </w:p>
    <w:p w14:paraId="283D476A">
      <w:pPr>
        <w:shd w:val="clear" w:color="auto"/>
        <w:spacing w:before="120" w:after="120" w:line="288" w:lineRule="auto"/>
        <w:jc w:val="left"/>
        <w:rPr>
          <w:rFonts w:hint="eastAsia" w:ascii="仿宋" w:hAnsi="仿宋" w:cs="仿宋"/>
          <w:sz w:val="22"/>
        </w:rPr>
      </w:pPr>
      <w:r>
        <w:rPr>
          <w:rFonts w:hint="eastAsia" w:ascii="仿宋" w:hAnsi="仿宋" w:eastAsia="仿宋" w:cs="仿宋"/>
          <w:sz w:val="22"/>
          <w:lang w:eastAsia="zh-CN"/>
        </w:rPr>
        <w:drawing>
          <wp:anchor distT="0" distB="0" distL="114300" distR="114300" simplePos="0" relativeHeight="251676672" behindDoc="0" locked="0" layoutInCell="1" allowOverlap="1">
            <wp:simplePos x="0" y="0"/>
            <wp:positionH relativeFrom="column">
              <wp:posOffset>-100965</wp:posOffset>
            </wp:positionH>
            <wp:positionV relativeFrom="paragraph">
              <wp:posOffset>135890</wp:posOffset>
            </wp:positionV>
            <wp:extent cx="4801870" cy="4060825"/>
            <wp:effectExtent l="0" t="0" r="11430" b="3175"/>
            <wp:wrapNone/>
            <wp:docPr id="30" name="图片 30" descr="Metal Microstructure AI-2025-12-10-09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etal Microstructure AI-2025-12-10-093609"/>
                    <pic:cNvPicPr>
                      <a:picLocks noChangeAspect="1"/>
                    </pic:cNvPicPr>
                  </pic:nvPicPr>
                  <pic:blipFill>
                    <a:blip r:embed="rId30"/>
                    <a:stretch>
                      <a:fillRect/>
                    </a:stretch>
                  </pic:blipFill>
                  <pic:spPr>
                    <a:xfrm>
                      <a:off x="0" y="0"/>
                      <a:ext cx="4801870" cy="4060825"/>
                    </a:xfrm>
                    <a:prstGeom prst="rect">
                      <a:avLst/>
                    </a:prstGeom>
                  </pic:spPr>
                </pic:pic>
              </a:graphicData>
            </a:graphic>
          </wp:anchor>
        </w:drawing>
      </w:r>
    </w:p>
    <w:p w14:paraId="35A4194F">
      <w:pPr>
        <w:shd w:val="clear" w:color="auto"/>
        <w:spacing w:before="120" w:after="120" w:line="288" w:lineRule="auto"/>
        <w:jc w:val="left"/>
        <w:rPr>
          <w:rFonts w:hint="eastAsia" w:ascii="仿宋" w:hAnsi="仿宋" w:eastAsia="仿宋" w:cs="仿宋"/>
          <w:sz w:val="22"/>
          <w:lang w:eastAsia="zh-CN"/>
        </w:rPr>
      </w:pPr>
    </w:p>
    <w:p w14:paraId="32B5BACD">
      <w:pPr>
        <w:shd w:val="clear" w:color="auto"/>
        <w:spacing w:before="120" w:after="120" w:line="288" w:lineRule="auto"/>
        <w:jc w:val="left"/>
        <w:rPr>
          <w:rFonts w:hint="eastAsia" w:ascii="仿宋" w:hAnsi="仿宋" w:cs="仿宋"/>
          <w:sz w:val="22"/>
        </w:rPr>
      </w:pPr>
    </w:p>
    <w:p w14:paraId="618D69B1">
      <w:pPr>
        <w:shd w:val="clear" w:color="auto"/>
        <w:spacing w:before="120" w:after="120" w:line="288" w:lineRule="auto"/>
        <w:jc w:val="left"/>
        <w:rPr>
          <w:rFonts w:hint="eastAsia" w:ascii="仿宋" w:hAnsi="仿宋" w:cs="仿宋"/>
          <w:sz w:val="22"/>
        </w:rPr>
      </w:pPr>
    </w:p>
    <w:p w14:paraId="79CD9972">
      <w:pPr>
        <w:shd w:val="clear" w:color="auto"/>
        <w:spacing w:before="120" w:after="120" w:line="288" w:lineRule="auto"/>
        <w:jc w:val="left"/>
        <w:rPr>
          <w:rFonts w:hint="eastAsia" w:ascii="仿宋" w:hAnsi="仿宋" w:cs="仿宋"/>
          <w:sz w:val="22"/>
        </w:rPr>
      </w:pPr>
    </w:p>
    <w:p w14:paraId="49AE1C9A">
      <w:pPr>
        <w:shd w:val="clear" w:color="auto"/>
        <w:spacing w:before="120" w:after="120" w:line="288" w:lineRule="auto"/>
        <w:jc w:val="left"/>
        <w:rPr>
          <w:rFonts w:hint="eastAsia" w:ascii="仿宋" w:hAnsi="仿宋" w:cs="仿宋"/>
          <w:sz w:val="22"/>
        </w:rPr>
      </w:pPr>
    </w:p>
    <w:p w14:paraId="52B46152">
      <w:pPr>
        <w:shd w:val="clear" w:color="auto"/>
        <w:spacing w:before="120" w:after="120" w:line="288" w:lineRule="auto"/>
        <w:jc w:val="left"/>
        <w:rPr>
          <w:rFonts w:hint="eastAsia" w:ascii="仿宋" w:hAnsi="仿宋" w:cs="仿宋"/>
          <w:sz w:val="22"/>
        </w:rPr>
      </w:pPr>
    </w:p>
    <w:p w14:paraId="7D526EBD">
      <w:pPr>
        <w:shd w:val="clear" w:color="auto"/>
        <w:spacing w:before="120" w:after="120" w:line="288" w:lineRule="auto"/>
        <w:jc w:val="left"/>
        <w:rPr>
          <w:rFonts w:hint="eastAsia" w:ascii="仿宋" w:hAnsi="仿宋" w:cs="仿宋"/>
          <w:sz w:val="22"/>
        </w:rPr>
      </w:pPr>
    </w:p>
    <w:p w14:paraId="68DCDAF7">
      <w:pPr>
        <w:shd w:val="clear" w:color="auto"/>
        <w:spacing w:before="120" w:after="120" w:line="288" w:lineRule="auto"/>
        <w:jc w:val="left"/>
        <w:rPr>
          <w:rFonts w:hint="eastAsia" w:ascii="仿宋" w:hAnsi="仿宋" w:cs="仿宋"/>
          <w:sz w:val="22"/>
        </w:rPr>
      </w:pPr>
    </w:p>
    <w:p w14:paraId="18EAC22B">
      <w:pPr>
        <w:shd w:val="clear" w:color="auto"/>
        <w:spacing w:before="120" w:after="120" w:line="288" w:lineRule="auto"/>
        <w:jc w:val="left"/>
        <w:rPr>
          <w:rFonts w:hint="eastAsia" w:ascii="仿宋" w:hAnsi="仿宋" w:cs="仿宋"/>
          <w:sz w:val="22"/>
        </w:rPr>
      </w:pPr>
    </w:p>
    <w:p w14:paraId="018777FD">
      <w:pPr>
        <w:shd w:val="clear" w:color="auto"/>
        <w:spacing w:before="120" w:after="120" w:line="288" w:lineRule="auto"/>
        <w:jc w:val="left"/>
        <w:rPr>
          <w:rFonts w:hint="eastAsia" w:ascii="仿宋" w:hAnsi="仿宋" w:cs="仿宋"/>
          <w:sz w:val="22"/>
        </w:rPr>
      </w:pPr>
    </w:p>
    <w:p w14:paraId="6492DB53">
      <w:pPr>
        <w:shd w:val="clear" w:color="auto"/>
        <w:spacing w:before="120" w:after="120" w:line="288" w:lineRule="auto"/>
        <w:jc w:val="left"/>
        <w:rPr>
          <w:rFonts w:hint="eastAsia" w:ascii="仿宋" w:hAnsi="仿宋" w:cs="仿宋"/>
          <w:sz w:val="22"/>
        </w:rPr>
      </w:pPr>
    </w:p>
    <w:p w14:paraId="625D8EB6">
      <w:pPr>
        <w:shd w:val="clear" w:color="auto"/>
        <w:spacing w:before="120" w:after="120" w:line="288" w:lineRule="auto"/>
        <w:jc w:val="left"/>
        <w:rPr>
          <w:rFonts w:hint="eastAsia" w:ascii="仿宋" w:hAnsi="仿宋" w:cs="仿宋"/>
          <w:sz w:val="22"/>
        </w:rPr>
      </w:pPr>
    </w:p>
    <w:p w14:paraId="7C7F55BF">
      <w:pPr>
        <w:shd w:val="clear" w:color="auto"/>
        <w:spacing w:before="120" w:after="120" w:line="288" w:lineRule="auto"/>
        <w:ind w:firstLine="420" w:firstLineChars="0"/>
        <w:jc w:val="left"/>
        <w:rPr>
          <w:rFonts w:hint="eastAsia" w:ascii="仿宋" w:hAnsi="仿宋" w:cs="仿宋"/>
          <w:sz w:val="22"/>
        </w:rPr>
      </w:pPr>
    </w:p>
    <w:p w14:paraId="41B9DB1D">
      <w:pPr>
        <w:shd w:val="clear" w:color="auto"/>
        <w:spacing w:before="120" w:after="120" w:line="288" w:lineRule="auto"/>
        <w:ind w:firstLine="420" w:firstLineChars="0"/>
        <w:jc w:val="left"/>
        <w:rPr>
          <w:rFonts w:hint="eastAsia" w:ascii="仿宋" w:hAnsi="仿宋" w:cs="仿宋"/>
          <w:sz w:val="22"/>
        </w:rPr>
      </w:pPr>
    </w:p>
    <w:p w14:paraId="431DCF62">
      <w:pPr>
        <w:shd w:val="clear" w:color="auto"/>
        <w:spacing w:before="120" w:after="120" w:line="288" w:lineRule="auto"/>
        <w:jc w:val="left"/>
        <w:rPr>
          <w:rFonts w:hint="eastAsia" w:ascii="仿宋" w:hAnsi="仿宋" w:cs="仿宋"/>
          <w:sz w:val="22"/>
        </w:rPr>
      </w:pPr>
    </w:p>
    <w:p w14:paraId="5927F83B">
      <w:pPr>
        <w:shd w:val="clear" w:color="auto"/>
        <w:spacing w:before="120" w:after="120" w:line="288" w:lineRule="auto"/>
        <w:ind w:firstLine="420" w:firstLineChars="0"/>
        <w:jc w:val="center"/>
        <w:rPr>
          <w:rFonts w:hint="eastAsia" w:ascii="仿宋" w:hAnsi="仿宋" w:cs="仿宋"/>
          <w:sz w:val="22"/>
        </w:rPr>
      </w:pPr>
      <w:r>
        <w:rPr>
          <w:rFonts w:hint="eastAsia" w:ascii="仿宋" w:hAnsi="仿宋" w:cs="仿宋"/>
          <w:sz w:val="22"/>
          <w:lang w:val="en-US" w:eastAsia="zh-CN"/>
        </w:rPr>
        <w:t>本项目卷积神经原理架构图</w:t>
      </w:r>
    </w:p>
    <w:p w14:paraId="0F8A9384">
      <w:pPr>
        <w:shd w:val="clear" w:color="auto"/>
        <w:spacing w:before="120" w:after="120" w:line="288" w:lineRule="auto"/>
        <w:jc w:val="left"/>
        <w:rPr>
          <w:rFonts w:hint="eastAsia" w:ascii="仿宋" w:hAnsi="仿宋" w:eastAsia="仿宋" w:cs="仿宋"/>
          <w:sz w:val="22"/>
          <w:lang w:eastAsia="zh-CN"/>
        </w:rPr>
      </w:pPr>
      <w:r>
        <w:rPr>
          <w:rFonts w:hint="eastAsia" w:ascii="仿宋" w:hAnsi="仿宋" w:cs="仿宋"/>
          <w:sz w:val="22"/>
        </w:rPr>
        <w:t>本项目采用“深度卷积神经网络CNN为底座 + YOLO高效检测 + Mask R-CNN精细分割”的复合算法架构，深度融合材料科学机理，实现了从微观图像特征提取到宏观性能预测的智能化跨越。</w:t>
      </w:r>
    </w:p>
    <w:p w14:paraId="7C7DD90D">
      <w:pPr>
        <w:numPr>
          <w:ilvl w:val="0"/>
          <w:numId w:val="7"/>
        </w:numPr>
        <w:shd w:val="clear" w:color="auto"/>
        <w:spacing w:before="120" w:after="120" w:line="288" w:lineRule="auto"/>
        <w:jc w:val="left"/>
        <w:rPr>
          <w:rFonts w:hint="eastAsia" w:ascii="仿宋" w:hAnsi="仿宋" w:cs="仿宋"/>
          <w:sz w:val="22"/>
        </w:rPr>
      </w:pPr>
      <w:r>
        <w:rPr>
          <w:rFonts w:hint="eastAsia" w:ascii="仿宋" w:hAnsi="仿宋" w:cs="仿宋"/>
          <w:sz w:val="22"/>
        </w:rPr>
        <w:t>CNN卷积神经网络特征提取骨干：作为视觉识别的底层基石，系统利用深层CNN网络自动提取</w:t>
      </w:r>
      <w:r>
        <w:rPr>
          <w:rFonts w:hint="eastAsia" w:ascii="仿宋" w:hAnsi="仿宋" w:cs="仿宋"/>
          <w:sz w:val="22"/>
          <w:lang w:val="en-US" w:eastAsia="zh-CN"/>
        </w:rPr>
        <w:t>金属或粉末</w:t>
      </w:r>
      <w:r>
        <w:rPr>
          <w:rFonts w:hint="eastAsia" w:ascii="仿宋" w:hAnsi="仿宋" w:cs="仿宋"/>
          <w:sz w:val="22"/>
        </w:rPr>
        <w:t>及SEM图像中的高维特征。区别于传统算法依赖人工设计的边缘检测算子，CNN</w:t>
      </w:r>
      <w:r>
        <w:rPr>
          <w:rFonts w:hint="eastAsia" w:ascii="仿宋" w:hAnsi="仿宋" w:cs="仿宋"/>
          <w:sz w:val="22"/>
          <w:lang w:val="en-US" w:eastAsia="zh-CN"/>
        </w:rPr>
        <w:t>通过局部感受野、参数共享和下采样池化等技术</w:t>
      </w:r>
      <w:r>
        <w:rPr>
          <w:rFonts w:hint="eastAsia" w:ascii="仿宋" w:hAnsi="仿宋" w:cs="仿宋"/>
          <w:sz w:val="22"/>
        </w:rPr>
        <w:t>能够自适应地学习材料微观结构中的隐性特征，如复杂的晶界纹理、微小的孔隙分布以及相变组织的形态学差异，为后续分析提供高鲁棒性的特征输入 。</w:t>
      </w:r>
    </w:p>
    <w:p w14:paraId="1BEBFB8F">
      <w:pPr>
        <w:numPr>
          <w:ilvl w:val="0"/>
          <w:numId w:val="7"/>
        </w:numPr>
        <w:shd w:val="clear" w:color="auto"/>
        <w:spacing w:before="120" w:after="120" w:line="288" w:lineRule="auto"/>
        <w:jc w:val="left"/>
        <w:rPr>
          <w:rFonts w:hint="eastAsia" w:ascii="仿宋" w:hAnsi="仿宋" w:cs="仿宋"/>
          <w:sz w:val="22"/>
        </w:rPr>
      </w:pPr>
      <w:r>
        <w:rPr>
          <w:rFonts w:hint="eastAsia" w:ascii="仿宋" w:hAnsi="仿宋" w:cs="仿宋"/>
          <w:sz w:val="22"/>
        </w:rPr>
        <w:t>YOLOv8 实时目标检测：针对工业现场对高通量分析的需求，系统集成最新的YOLOv8模型。利用其单阶段检测One-stage的特性，实现毫秒级的推理速度，能够快速识别并统计视场内的粉末颗粒数量、夹杂物位置及缺陷类别，将分析时间从小时级压缩至分钟级，满足产线实时质检要求。</w:t>
      </w:r>
    </w:p>
    <w:p w14:paraId="0AD15962">
      <w:pPr>
        <w:numPr>
          <w:ilvl w:val="0"/>
          <w:numId w:val="7"/>
        </w:numPr>
        <w:shd w:val="clear" w:color="auto"/>
        <w:spacing w:before="120" w:after="120" w:line="288" w:lineRule="auto"/>
        <w:jc w:val="left"/>
        <w:rPr>
          <w:rFonts w:hint="eastAsia" w:ascii="仿宋" w:hAnsi="仿宋" w:cs="仿宋"/>
          <w:sz w:val="22"/>
        </w:rPr>
      </w:pPr>
      <w:r>
        <w:rPr>
          <w:rFonts w:hint="eastAsia" w:ascii="仿宋" w:hAnsi="仿宋" w:cs="仿宋"/>
          <w:sz w:val="22"/>
        </w:rPr>
        <w:t>Mask R-CNN 实例级分割：针对金属粉末粘连、晶粒边界模糊等高难度场景，系统引入Mask R-CNN实例分割模型。它不仅能识别目标位置，还能在像素级别精确勾勒出每一个颗粒或晶粒的轮廓掩膜。这一能力是计算“莱利圆度”、“长轴短轴比”及“粉末遮盖率”等高精度定量参数的基础，确保了分析结果的科研级准确性。</w:t>
      </w:r>
    </w:p>
    <w:p w14:paraId="25C5A664">
      <w:pPr>
        <w:shd w:val="clear" w:color="auto"/>
        <w:spacing w:before="120" w:after="120" w:line="288" w:lineRule="auto"/>
        <w:jc w:val="center"/>
        <w:rPr>
          <w:rFonts w:hint="eastAsia" w:ascii="仿宋" w:hAnsi="仿宋" w:cs="仿宋"/>
          <w:sz w:val="22"/>
          <w:lang w:val="en-US" w:eastAsia="zh-CN"/>
        </w:rPr>
      </w:pPr>
      <w:r>
        <w:rPr>
          <w:rFonts w:hint="eastAsia" w:ascii="仿宋" w:hAnsi="仿宋" w:eastAsia="仿宋" w:cs="仿宋"/>
          <w:sz w:val="22"/>
          <w:lang w:eastAsia="zh-CN"/>
        </w:rPr>
        <w:drawing>
          <wp:anchor distT="0" distB="0" distL="114300" distR="114300" simplePos="0" relativeHeight="251677696" behindDoc="0" locked="0" layoutInCell="1" allowOverlap="1">
            <wp:simplePos x="0" y="0"/>
            <wp:positionH relativeFrom="column">
              <wp:posOffset>-206375</wp:posOffset>
            </wp:positionH>
            <wp:positionV relativeFrom="paragraph">
              <wp:posOffset>8890</wp:posOffset>
            </wp:positionV>
            <wp:extent cx="5398135" cy="2486660"/>
            <wp:effectExtent l="0" t="0" r="12065" b="2540"/>
            <wp:wrapNone/>
            <wp:docPr id="31" name="图片 31" descr="Metal Microstructure AI-2025-12-10-09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tal Microstructure AI-2025-12-10-093755"/>
                    <pic:cNvPicPr>
                      <a:picLocks noChangeAspect="1"/>
                    </pic:cNvPicPr>
                  </pic:nvPicPr>
                  <pic:blipFill>
                    <a:blip r:embed="rId31"/>
                    <a:stretch>
                      <a:fillRect/>
                    </a:stretch>
                  </pic:blipFill>
                  <pic:spPr>
                    <a:xfrm>
                      <a:off x="0" y="0"/>
                      <a:ext cx="5398135" cy="2486660"/>
                    </a:xfrm>
                    <a:prstGeom prst="rect">
                      <a:avLst/>
                    </a:prstGeom>
                  </pic:spPr>
                </pic:pic>
              </a:graphicData>
            </a:graphic>
          </wp:anchor>
        </w:drawing>
      </w:r>
    </w:p>
    <w:p w14:paraId="50464F1B">
      <w:pPr>
        <w:shd w:val="clear" w:color="auto"/>
        <w:spacing w:before="120" w:after="120" w:line="288" w:lineRule="auto"/>
        <w:jc w:val="center"/>
        <w:rPr>
          <w:rFonts w:hint="eastAsia" w:ascii="仿宋" w:hAnsi="仿宋" w:cs="仿宋"/>
          <w:sz w:val="22"/>
          <w:lang w:val="en-US" w:eastAsia="zh-CN"/>
        </w:rPr>
      </w:pPr>
    </w:p>
    <w:p w14:paraId="1D49F073">
      <w:pPr>
        <w:shd w:val="clear" w:color="auto"/>
        <w:spacing w:before="120" w:after="120" w:line="288" w:lineRule="auto"/>
        <w:jc w:val="center"/>
        <w:rPr>
          <w:rFonts w:hint="eastAsia" w:ascii="仿宋" w:hAnsi="仿宋" w:cs="仿宋"/>
          <w:sz w:val="22"/>
          <w:lang w:val="en-US" w:eastAsia="zh-CN"/>
        </w:rPr>
      </w:pPr>
    </w:p>
    <w:p w14:paraId="371E9416">
      <w:pPr>
        <w:shd w:val="clear" w:color="auto"/>
        <w:spacing w:before="120" w:after="120" w:line="288" w:lineRule="auto"/>
        <w:jc w:val="center"/>
        <w:rPr>
          <w:rFonts w:hint="eastAsia" w:ascii="仿宋" w:hAnsi="仿宋" w:cs="仿宋"/>
          <w:sz w:val="22"/>
          <w:lang w:val="en-US" w:eastAsia="zh-CN"/>
        </w:rPr>
      </w:pPr>
    </w:p>
    <w:p w14:paraId="1E8BB8F1">
      <w:pPr>
        <w:shd w:val="clear" w:color="auto"/>
        <w:spacing w:before="120" w:after="120" w:line="288" w:lineRule="auto"/>
        <w:jc w:val="center"/>
        <w:rPr>
          <w:rFonts w:hint="eastAsia" w:ascii="仿宋" w:hAnsi="仿宋" w:cs="仿宋"/>
          <w:sz w:val="22"/>
          <w:lang w:val="en-US" w:eastAsia="zh-CN"/>
        </w:rPr>
      </w:pPr>
    </w:p>
    <w:p w14:paraId="648E19E0">
      <w:pPr>
        <w:shd w:val="clear" w:color="auto"/>
        <w:spacing w:before="120" w:after="120" w:line="288" w:lineRule="auto"/>
        <w:jc w:val="center"/>
        <w:rPr>
          <w:rFonts w:hint="eastAsia" w:ascii="仿宋" w:hAnsi="仿宋" w:cs="仿宋"/>
          <w:sz w:val="22"/>
          <w:lang w:val="en-US" w:eastAsia="zh-CN"/>
        </w:rPr>
      </w:pPr>
    </w:p>
    <w:p w14:paraId="5815992D">
      <w:pPr>
        <w:shd w:val="clear" w:color="auto"/>
        <w:spacing w:before="120" w:after="120" w:line="288" w:lineRule="auto"/>
        <w:jc w:val="center"/>
        <w:rPr>
          <w:rFonts w:hint="eastAsia" w:ascii="仿宋" w:hAnsi="仿宋" w:cs="仿宋"/>
          <w:sz w:val="22"/>
          <w:lang w:val="en-US" w:eastAsia="zh-CN"/>
        </w:rPr>
      </w:pPr>
    </w:p>
    <w:p w14:paraId="3333AA0F">
      <w:pPr>
        <w:shd w:val="clear" w:color="auto"/>
        <w:spacing w:before="120" w:after="120" w:line="288" w:lineRule="auto"/>
        <w:jc w:val="center"/>
        <w:rPr>
          <w:rFonts w:hint="eastAsia" w:ascii="仿宋" w:hAnsi="仿宋" w:cs="仿宋"/>
          <w:sz w:val="22"/>
          <w:lang w:val="en-US" w:eastAsia="zh-CN"/>
        </w:rPr>
      </w:pPr>
    </w:p>
    <w:p w14:paraId="7376DF1D">
      <w:pPr>
        <w:shd w:val="clear" w:color="auto"/>
        <w:spacing w:before="120" w:after="120" w:line="288" w:lineRule="auto"/>
        <w:jc w:val="both"/>
        <w:rPr>
          <w:rFonts w:hint="eastAsia" w:ascii="仿宋" w:hAnsi="仿宋" w:cs="仿宋"/>
          <w:sz w:val="22"/>
          <w:lang w:val="en-US" w:eastAsia="zh-CN"/>
        </w:rPr>
      </w:pPr>
    </w:p>
    <w:p w14:paraId="5376FB26">
      <w:pPr>
        <w:shd w:val="clear" w:color="auto"/>
        <w:spacing w:before="120" w:after="120" w:line="288" w:lineRule="auto"/>
        <w:jc w:val="center"/>
        <w:rPr>
          <w:rFonts w:hint="eastAsia" w:ascii="仿宋" w:hAnsi="仿宋" w:cs="仿宋"/>
          <w:sz w:val="22"/>
        </w:rPr>
      </w:pPr>
      <w:r>
        <w:rPr>
          <w:rFonts w:hint="eastAsia" w:ascii="仿宋" w:hAnsi="仿宋" w:cs="仿宋"/>
          <w:sz w:val="22"/>
          <w:lang w:val="en-US" w:eastAsia="zh-CN"/>
        </w:rPr>
        <w:t>本项目卷积神经原理流程示意图</w:t>
      </w:r>
    </w:p>
    <w:p w14:paraId="7C564BFF">
      <w:pPr>
        <w:shd w:val="clear" w:color="auto"/>
        <w:spacing w:before="120" w:after="120" w:line="288" w:lineRule="auto"/>
        <w:jc w:val="left"/>
        <w:rPr>
          <w:rFonts w:hint="eastAsia" w:ascii="仿宋" w:hAnsi="仿宋" w:eastAsia="仿宋" w:cs="仿宋"/>
          <w:sz w:val="22"/>
          <w:lang w:val="en-US" w:eastAsia="zh-CN"/>
        </w:rPr>
      </w:pPr>
      <w:r>
        <w:rPr>
          <w:rFonts w:hint="eastAsia" w:ascii="仿宋" w:hAnsi="仿宋" w:cs="仿宋"/>
          <w:sz w:val="22"/>
        </w:rPr>
        <w:t>（2）</w:t>
      </w:r>
      <w:r>
        <w:rPr>
          <w:rFonts w:hint="eastAsia" w:ascii="仿宋" w:hAnsi="仿宋" w:cs="仿宋"/>
          <w:sz w:val="22"/>
          <w:lang w:val="en-US" w:eastAsia="zh-CN"/>
        </w:rPr>
        <w:t>数据处理</w:t>
      </w:r>
    </w:p>
    <w:p w14:paraId="07DAE230">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①</w:t>
      </w:r>
      <w:r>
        <w:rPr>
          <w:rFonts w:hint="eastAsia" w:ascii="仿宋" w:hAnsi="仿宋" w:cs="仿宋"/>
          <w:sz w:val="22"/>
        </w:rPr>
        <w:t>数据整理</w:t>
      </w:r>
    </w:p>
    <w:p w14:paraId="3699454F">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采用SOP规范化采集流程，统一图像格式、分辨率与拍摄条件，确保数据一致性。</w:t>
      </w:r>
    </w:p>
    <w:p w14:paraId="0AF3285F">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进行图像预处理，包括去噪、对比度增强、尺寸归一化等，提升数据质量。</w:t>
      </w:r>
    </w:p>
    <w:p w14:paraId="6A995E8C">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C.</w:t>
      </w:r>
      <w:r>
        <w:rPr>
          <w:rFonts w:hint="eastAsia" w:ascii="仿宋" w:hAnsi="仿宋" w:cs="仿宋"/>
          <w:sz w:val="22"/>
        </w:rPr>
        <w:t>建立结构化存储体系，按材料类型、拍摄设备、缺陷类别等多维度管理图像数据。</w:t>
      </w:r>
    </w:p>
    <w:p w14:paraId="02B58C5D">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②数据</w:t>
      </w:r>
      <w:r>
        <w:rPr>
          <w:rFonts w:hint="eastAsia" w:ascii="仿宋" w:hAnsi="仿宋" w:cs="仿宋"/>
          <w:sz w:val="22"/>
        </w:rPr>
        <w:t>标注</w:t>
      </w:r>
    </w:p>
    <w:p w14:paraId="7DA6630E">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迭代式弱人工干预标注：先使用预训练模型进行初标注，再由</w:t>
      </w:r>
      <w:r>
        <w:rPr>
          <w:rFonts w:hint="eastAsia" w:ascii="仿宋" w:hAnsi="仿宋" w:cs="仿宋"/>
          <w:sz w:val="22"/>
          <w:lang w:val="en-US" w:eastAsia="zh-CN"/>
        </w:rPr>
        <w:t>人工</w:t>
      </w:r>
      <w:r>
        <w:rPr>
          <w:rFonts w:hint="eastAsia" w:ascii="仿宋" w:hAnsi="仿宋" w:cs="仿宋"/>
          <w:sz w:val="22"/>
        </w:rPr>
        <w:t>复核修正，持续迭代优化标注质量。</w:t>
      </w:r>
    </w:p>
    <w:p w14:paraId="3300DACE">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支持颗粒轮廓、缺陷区域、组织类别等多类标签，兼容矩形框与像素级分割标注。</w:t>
      </w:r>
    </w:p>
    <w:p w14:paraId="61B5FE1F">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C.</w:t>
      </w:r>
      <w:r>
        <w:rPr>
          <w:rFonts w:hint="eastAsia" w:ascii="仿宋" w:hAnsi="仿宋" w:cs="仿宋"/>
          <w:sz w:val="22"/>
        </w:rPr>
        <w:t>标注过程与模型训练联动，利用主动学习机制优先标注模型不确定样本，提升标注效率</w:t>
      </w:r>
    </w:p>
    <w:p w14:paraId="6BC3F5B2">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③</w:t>
      </w:r>
      <w:r>
        <w:rPr>
          <w:rFonts w:hint="eastAsia" w:ascii="仿宋" w:hAnsi="仿宋" w:cs="仿宋"/>
          <w:sz w:val="22"/>
        </w:rPr>
        <w:t>训练</w:t>
      </w:r>
      <w:r>
        <w:rPr>
          <w:rFonts w:hint="eastAsia" w:ascii="仿宋" w:hAnsi="仿宋" w:cs="仿宋"/>
          <w:sz w:val="22"/>
          <w:lang w:val="en-US" w:eastAsia="zh-CN"/>
        </w:rPr>
        <w:t>与</w:t>
      </w:r>
      <w:r>
        <w:rPr>
          <w:rFonts w:hint="eastAsia" w:ascii="仿宋" w:hAnsi="仿宋" w:cs="仿宋"/>
          <w:sz w:val="22"/>
        </w:rPr>
        <w:t>推理</w:t>
      </w:r>
    </w:p>
    <w:p w14:paraId="0215AC60">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训练阶段：</w:t>
      </w:r>
    </w:p>
    <w:p w14:paraId="7BDB0DA6">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选用YOLOv8作为检测骨干网络，结合自定义损失函数与注意力机制，优化对小目标与重叠目标的识别能力。</w:t>
      </w:r>
    </w:p>
    <w:p w14:paraId="090C12E0">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采用Tiling+NMS策略，对大尺寸图像进行分块训练与推理后融合，兼顾细节与全局特征。</w:t>
      </w:r>
    </w:p>
    <w:p w14:paraId="2DE9A4AA">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推理阶段：</w:t>
      </w:r>
    </w:p>
    <w:p w14:paraId="0FF138FE">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集成像素级轮廓分析模块，提取精确的形态参数</w:t>
      </w:r>
      <w:r>
        <w:rPr>
          <w:rFonts w:hint="eastAsia" w:ascii="仿宋" w:hAnsi="仿宋" w:cs="仿宋"/>
          <w:sz w:val="22"/>
          <w:lang w:eastAsia="zh-CN"/>
        </w:rPr>
        <w:t>，</w:t>
      </w:r>
      <w:r>
        <w:rPr>
          <w:rFonts w:hint="eastAsia" w:ascii="仿宋" w:hAnsi="仿宋" w:cs="仿宋"/>
          <w:sz w:val="22"/>
        </w:rPr>
        <w:t>如圆度、长宽比等。</w:t>
      </w:r>
    </w:p>
    <w:p w14:paraId="28D4139B">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支持实时推理与批量处理，系统自动匹配最佳模型版本进行预测</w:t>
      </w:r>
    </w:p>
    <w:p w14:paraId="50EAC9A3">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④</w:t>
      </w:r>
      <w:r>
        <w:rPr>
          <w:rFonts w:hint="eastAsia" w:ascii="仿宋" w:hAnsi="仿宋" w:cs="仿宋"/>
          <w:sz w:val="22"/>
        </w:rPr>
        <w:t>数据增强</w:t>
      </w:r>
    </w:p>
    <w:p w14:paraId="0987F5DA">
      <w:pPr>
        <w:shd w:val="clear" w:color="auto"/>
        <w:spacing w:before="120" w:after="120" w:line="288" w:lineRule="auto"/>
        <w:jc w:val="left"/>
        <w:rPr>
          <w:rFonts w:hint="eastAsia" w:ascii="仿宋" w:hAnsi="仿宋" w:cs="仿宋"/>
          <w:sz w:val="22"/>
        </w:rPr>
      </w:pPr>
      <w:r>
        <w:rPr>
          <w:rFonts w:hint="eastAsia" w:ascii="仿宋" w:hAnsi="仿宋" w:cs="仿宋"/>
          <w:sz w:val="22"/>
        </w:rPr>
        <w:t>在少数类别样本不足时，系统采用多种增强策略提升模型泛化能力：</w:t>
      </w:r>
    </w:p>
    <w:p w14:paraId="013B5019">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A.</w:t>
      </w:r>
      <w:r>
        <w:rPr>
          <w:rFonts w:hint="eastAsia" w:ascii="仿宋" w:hAnsi="仿宋" w:cs="仿宋"/>
          <w:sz w:val="22"/>
        </w:rPr>
        <w:t>几何变换增强：旋转、缩放、翻转、裁剪，模拟不同拍摄角度与尺度。</w:t>
      </w:r>
    </w:p>
    <w:p w14:paraId="5FCAD79E">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B.</w:t>
      </w:r>
      <w:r>
        <w:rPr>
          <w:rFonts w:hint="eastAsia" w:ascii="仿宋" w:hAnsi="仿宋" w:cs="仿宋"/>
          <w:sz w:val="22"/>
        </w:rPr>
        <w:t>颜色与纹理增强：调整亮度、对比度、添加高斯噪声，模拟不同成像条件。</w:t>
      </w:r>
    </w:p>
    <w:p w14:paraId="74A25395">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C.</w:t>
      </w:r>
      <w:r>
        <w:rPr>
          <w:rFonts w:hint="eastAsia" w:ascii="仿宋" w:hAnsi="仿宋" w:cs="仿宋"/>
          <w:sz w:val="22"/>
        </w:rPr>
        <w:t>生成式增强：使用GAN或Diffusion模型生成合成缺陷样本，增加少数类多样性。</w:t>
      </w:r>
    </w:p>
    <w:p w14:paraId="28D92E46">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D.</w:t>
      </w:r>
      <w:r>
        <w:rPr>
          <w:rFonts w:hint="eastAsia" w:ascii="仿宋" w:hAnsi="仿宋" w:cs="仿宋"/>
          <w:sz w:val="22"/>
        </w:rPr>
        <w:t>复制-粘贴增强：将少目标合理复制并粘贴到不同背景区域，增加其出现频次。</w:t>
      </w:r>
    </w:p>
    <w:p w14:paraId="417EF130">
      <w:pPr>
        <w:shd w:val="clear" w:color="auto"/>
        <w:spacing w:before="120" w:after="120" w:line="288" w:lineRule="auto"/>
        <w:jc w:val="left"/>
        <w:rPr>
          <w:rFonts w:hint="eastAsia" w:ascii="仿宋" w:hAnsi="仿宋" w:cs="仿宋"/>
          <w:sz w:val="22"/>
        </w:rPr>
      </w:pPr>
      <w:r>
        <w:rPr>
          <w:rFonts w:hint="eastAsia" w:ascii="仿宋" w:hAnsi="仿宋" w:cs="仿宋"/>
          <w:sz w:val="22"/>
          <w:lang w:val="en-US" w:eastAsia="zh-CN"/>
        </w:rPr>
        <w:t>E.</w:t>
      </w:r>
      <w:r>
        <w:rPr>
          <w:rFonts w:hint="eastAsia" w:ascii="仿宋" w:hAnsi="仿宋" w:cs="仿宋"/>
          <w:sz w:val="22"/>
        </w:rPr>
        <w:t>混合增强（MixUp/CutMix）：融合不同样本生成新训练数据，增强边界样本的学习效果。</w:t>
      </w:r>
    </w:p>
    <w:p w14:paraId="62043FB6">
      <w:pPr>
        <w:shd w:val="clear" w:color="auto"/>
        <w:spacing w:before="120" w:after="120" w:line="288" w:lineRule="auto"/>
        <w:jc w:val="left"/>
        <w:rPr>
          <w:rFonts w:hint="eastAsia" w:ascii="仿宋" w:hAnsi="仿宋" w:cs="仿宋"/>
        </w:rPr>
      </w:pPr>
      <w:r>
        <w:rPr>
          <w:rFonts w:hint="eastAsia" w:ascii="仿宋" w:hAnsi="仿宋" w:cs="仿宋"/>
        </w:rPr>
        <w:drawing>
          <wp:inline distT="0" distB="0" distL="114300" distR="114300">
            <wp:extent cx="3634740" cy="2720340"/>
            <wp:effectExtent l="0" t="0" r="10160" b="10160"/>
            <wp:docPr id="4" name="图片 4" descr="71123cbfd5e0602fcdb16da9b41ff0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1123cbfd5e0602fcdb16da9b41ff0a1"/>
                    <pic:cNvPicPr>
                      <a:picLocks noChangeAspect="1"/>
                    </pic:cNvPicPr>
                  </pic:nvPicPr>
                  <pic:blipFill>
                    <a:blip r:embed="rId32"/>
                    <a:srcRect l="17263"/>
                    <a:stretch>
                      <a:fillRect/>
                    </a:stretch>
                  </pic:blipFill>
                  <pic:spPr>
                    <a:xfrm>
                      <a:off x="0" y="0"/>
                      <a:ext cx="3634740" cy="2720340"/>
                    </a:xfrm>
                    <a:prstGeom prst="rect">
                      <a:avLst/>
                    </a:prstGeom>
                  </pic:spPr>
                </pic:pic>
              </a:graphicData>
            </a:graphic>
          </wp:inline>
        </w:drawing>
      </w:r>
    </w:p>
    <w:p w14:paraId="788D845F">
      <w:pPr>
        <w:shd w:val="clear" w:color="auto"/>
        <w:spacing w:before="120" w:after="120" w:line="288" w:lineRule="auto"/>
        <w:jc w:val="center"/>
        <w:rPr>
          <w:rFonts w:hint="default" w:ascii="仿宋" w:hAnsi="仿宋" w:eastAsia="仿宋" w:cs="仿宋"/>
          <w:lang w:val="en-US" w:eastAsia="zh-CN"/>
        </w:rPr>
      </w:pPr>
      <w:r>
        <w:rPr>
          <w:rFonts w:hint="eastAsia" w:ascii="仿宋" w:hAnsi="仿宋" w:cs="仿宋"/>
          <w:lang w:val="en-US" w:eastAsia="zh-CN"/>
        </w:rPr>
        <w:t>图 产品结构图</w:t>
      </w:r>
    </w:p>
    <w:p w14:paraId="563A1E4D">
      <w:pPr>
        <w:pStyle w:val="5"/>
        <w:shd w:val="clear" w:color="auto"/>
        <w:spacing w:after="120"/>
        <w:rPr>
          <w:rFonts w:hint="eastAsia" w:ascii="Arial" w:hAnsi="Arial"/>
          <w:lang w:val="en-US" w:eastAsia="zh-CN"/>
        </w:rPr>
      </w:pPr>
      <w:bookmarkStart w:id="26" w:name="heading_19"/>
      <w:r>
        <w:rPr>
          <w:rFonts w:hint="eastAsia" w:ascii="Arial" w:hAnsi="Arial"/>
          <w:lang w:val="en-US" w:eastAsia="zh-CN"/>
        </w:rPr>
        <w:t>3.2.</w:t>
      </w:r>
      <w:r>
        <w:rPr>
          <w:rFonts w:hint="eastAsia"/>
          <w:lang w:val="en-US" w:eastAsia="zh-CN"/>
        </w:rPr>
        <w:t>2</w:t>
      </w:r>
      <w:r>
        <w:rPr>
          <w:rFonts w:hint="eastAsia"/>
          <w:shd w:val="clear" w:color="auto" w:fill="auto"/>
        </w:rPr>
        <w:t>代码逻辑（技术优势）</w:t>
      </w:r>
    </w:p>
    <w:p w14:paraId="3EEDEDAC">
      <w:pPr>
        <w:numPr>
          <w:ilvl w:val="0"/>
          <w:numId w:val="8"/>
        </w:num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数据训练</w:t>
      </w:r>
    </w:p>
    <w:p w14:paraId="40A17E94">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本项目采用YOLOv8作为核心检测模型，结合Mask R-CNN进行像素级实例分割，构建了一个高效、精准的金属材料微观图像分析系统。</w:t>
      </w:r>
    </w:p>
    <w:p w14:paraId="1122DA5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 数据准备与预处理：</w:t>
      </w:r>
    </w:p>
    <w:p w14:paraId="581E8414">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收集涵盖金属</w:t>
      </w:r>
      <w:r>
        <w:rPr>
          <w:rFonts w:hint="eastAsia" w:ascii="仿宋" w:hAnsi="仿宋" w:cs="仿宋"/>
          <w:b w:val="0"/>
          <w:sz w:val="24"/>
          <w:szCs w:val="22"/>
          <w:lang w:val="en-US" w:eastAsia="zh-CN" w:bidi="ar-SA"/>
        </w:rPr>
        <w:t>与</w:t>
      </w:r>
      <w:r>
        <w:rPr>
          <w:rFonts w:hint="eastAsia" w:ascii="仿宋" w:hAnsi="仿宋" w:eastAsia="仿宋" w:cs="仿宋"/>
          <w:b w:val="0"/>
          <w:sz w:val="24"/>
          <w:szCs w:val="22"/>
          <w:lang w:val="en-US" w:eastAsia="zh-CN" w:bidi="ar-SA"/>
        </w:rPr>
        <w:t>粉末、金相组织、SEM图像的专用数据集，统一格式与分辨率。</w:t>
      </w:r>
    </w:p>
    <w:p w14:paraId="2DD0AF9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cs="仿宋"/>
          <w:b w:val="0"/>
          <w:sz w:val="24"/>
          <w:szCs w:val="22"/>
          <w:lang w:val="en-US" w:eastAsia="zh-CN" w:bidi="ar-SA"/>
        </w:rPr>
        <w:t>人工</w:t>
      </w:r>
      <w:r>
        <w:rPr>
          <w:rFonts w:hint="eastAsia" w:ascii="仿宋" w:hAnsi="仿宋" w:eastAsia="仿宋" w:cs="仿宋"/>
          <w:b w:val="0"/>
          <w:sz w:val="24"/>
          <w:szCs w:val="22"/>
          <w:lang w:val="en-US" w:eastAsia="zh-CN" w:bidi="ar-SA"/>
        </w:rPr>
        <w:t>对图像进行标注，支持矩形框与像素级掩膜</w:t>
      </w:r>
      <w:r>
        <w:rPr>
          <w:rFonts w:hint="eastAsia" w:ascii="仿宋" w:hAnsi="仿宋" w:cs="仿宋"/>
          <w:b w:val="0"/>
          <w:sz w:val="24"/>
          <w:szCs w:val="22"/>
          <w:lang w:val="en-US" w:eastAsia="zh-CN" w:bidi="ar-SA"/>
        </w:rPr>
        <w:t>分别用于</w:t>
      </w:r>
      <w:r>
        <w:rPr>
          <w:rFonts w:hint="eastAsia" w:ascii="仿宋" w:hAnsi="仿宋" w:eastAsia="仿宋" w:cs="仿宋"/>
          <w:b w:val="0"/>
          <w:sz w:val="24"/>
          <w:szCs w:val="22"/>
          <w:lang w:val="en-US" w:eastAsia="zh-CN" w:bidi="ar-SA"/>
        </w:rPr>
        <w:t>YOLO</w:t>
      </w:r>
      <w:r>
        <w:rPr>
          <w:rFonts w:hint="eastAsia" w:ascii="仿宋" w:hAnsi="仿宋" w:cs="仿宋"/>
          <w:b w:val="0"/>
          <w:sz w:val="24"/>
          <w:szCs w:val="22"/>
          <w:lang w:val="en-US" w:eastAsia="zh-CN" w:bidi="ar-SA"/>
        </w:rPr>
        <w:t>和</w:t>
      </w:r>
      <w:r>
        <w:rPr>
          <w:rFonts w:hint="eastAsia" w:ascii="仿宋" w:hAnsi="仿宋" w:eastAsia="仿宋" w:cs="仿宋"/>
          <w:b w:val="0"/>
          <w:sz w:val="24"/>
          <w:szCs w:val="22"/>
          <w:lang w:val="en-US" w:eastAsia="zh-CN" w:bidi="ar-SA"/>
        </w:rPr>
        <w:t>Mask R-CNN。</w:t>
      </w:r>
    </w:p>
    <w:p w14:paraId="61395B21">
      <w:pPr>
        <w:widowControl w:val="0"/>
        <w:numPr>
          <w:numId w:val="0"/>
        </w:numPr>
        <w:shd w:val="clear" w:color="auto"/>
        <w:spacing w:before="120" w:after="120" w:afterLines="50" w:line="288" w:lineRule="auto"/>
        <w:jc w:val="left"/>
        <w:rPr>
          <w:rFonts w:hint="default"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采用缩放</w:t>
      </w:r>
      <w:r>
        <w:rPr>
          <w:rFonts w:hint="eastAsia" w:ascii="仿宋" w:hAnsi="仿宋" w:cs="仿宋"/>
          <w:b w:val="0"/>
          <w:sz w:val="24"/>
          <w:szCs w:val="22"/>
          <w:lang w:val="en-US" w:eastAsia="zh-CN" w:bidi="ar-SA"/>
        </w:rPr>
        <w:t>、裁剪、加噪等</w:t>
      </w:r>
      <w:r>
        <w:rPr>
          <w:rFonts w:hint="eastAsia" w:ascii="仿宋" w:hAnsi="仿宋" w:eastAsia="仿宋" w:cs="仿宋"/>
          <w:b w:val="0"/>
          <w:sz w:val="24"/>
          <w:szCs w:val="22"/>
          <w:lang w:val="en-US" w:eastAsia="zh-CN" w:bidi="ar-SA"/>
        </w:rPr>
        <w:t>数据增强技术提升模型泛化能力。</w:t>
      </w:r>
      <w:r>
        <w:rPr>
          <w:rFonts w:hint="eastAsia" w:ascii="仿宋" w:hAnsi="仿宋" w:cs="仿宋"/>
          <w:b w:val="0"/>
          <w:sz w:val="24"/>
          <w:szCs w:val="22"/>
          <w:lang w:val="en-US" w:eastAsia="zh-CN" w:bidi="ar-SA"/>
        </w:rPr>
        <w:t>后续在对本项目进行攻击性测试时效果良好。</w:t>
      </w:r>
    </w:p>
    <w:p w14:paraId="6076174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 模型训练与优化：</w:t>
      </w:r>
    </w:p>
    <w:p w14:paraId="60B133B9">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YOLOv8训练：基于Ultralytics框架，在标注数据集上进行端到端训练，优化目标检测的精度与速度。</w:t>
      </w:r>
    </w:p>
    <w:p w14:paraId="5018D8D9">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Mask R-CNN搭建：基于PyTorch或TensorFlow实现，针对粘连颗粒、晶界模糊等复杂场景，进行实例分割训练，输出精确轮廓。</w:t>
      </w:r>
    </w:p>
    <w:p w14:paraId="4628286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训练环境配置：</w:t>
      </w:r>
      <w:r>
        <w:rPr>
          <w:rFonts w:hint="eastAsia" w:ascii="仿宋" w:hAnsi="仿宋" w:cs="仿宋"/>
          <w:b w:val="0"/>
          <w:sz w:val="24"/>
          <w:szCs w:val="22"/>
          <w:lang w:val="en-US" w:eastAsia="zh-CN" w:bidi="ar-SA"/>
        </w:rPr>
        <w:t>4090显卡</w:t>
      </w:r>
      <w:r>
        <w:rPr>
          <w:rFonts w:hint="eastAsia" w:ascii="仿宋" w:hAnsi="仿宋" w:eastAsia="仿宋" w:cs="仿宋"/>
          <w:b w:val="0"/>
          <w:sz w:val="24"/>
          <w:szCs w:val="22"/>
          <w:lang w:val="en-US" w:eastAsia="zh-CN" w:bidi="ar-SA"/>
        </w:rPr>
        <w:t>使用Python 3.8+、CUDA加速、GPU集群进行分布式训练，支持模型版本管理与实验追踪。</w:t>
      </w:r>
    </w:p>
    <w:p w14:paraId="66A4CCDE">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2A618380">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1999B7DA">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4334820E">
      <w:pPr>
        <w:widowControl w:val="0"/>
        <w:numPr>
          <w:ilvl w:val="0"/>
          <w:numId w:val="0"/>
        </w:numPr>
        <w:shd w:val="clear" w:color="auto"/>
        <w:spacing w:before="120" w:after="120" w:afterLines="50" w:line="288" w:lineRule="auto"/>
        <w:jc w:val="left"/>
        <w:rPr>
          <w:rFonts w:hint="default" w:ascii="仿宋" w:hAnsi="仿宋" w:eastAsia="仿宋" w:cs="仿宋"/>
          <w:b w:val="0"/>
          <w:sz w:val="24"/>
          <w:szCs w:val="22"/>
          <w:lang w:val="en-US" w:eastAsia="zh-CN" w:bidi="ar-SA"/>
        </w:rPr>
      </w:pPr>
    </w:p>
    <w:p w14:paraId="7DAA919E">
      <w:pPr>
        <w:widowControl w:val="0"/>
        <w:numPr>
          <w:numId w:val="0"/>
        </w:numPr>
        <w:shd w:val="clear" w:color="auto"/>
        <w:spacing w:before="120" w:after="120" w:afterLines="50" w:line="288" w:lineRule="auto"/>
        <w:jc w:val="left"/>
        <w:rPr>
          <w:rFonts w:hint="eastAsia" w:ascii="仿宋" w:hAnsi="仿宋" w:eastAsia="仿宋" w:cs="仿宋"/>
          <w:b/>
          <w:bCs/>
          <w:color w:val="0000FF"/>
          <w:sz w:val="24"/>
          <w:szCs w:val="22"/>
          <w:lang w:val="en-US" w:eastAsia="zh-CN" w:bidi="ar-SA"/>
        </w:rPr>
      </w:pPr>
      <w:r>
        <w:rPr>
          <w:rFonts w:hint="eastAsia" w:ascii="仿宋" w:hAnsi="仿宋" w:cs="仿宋"/>
          <w:b/>
          <w:bCs/>
          <w:color w:val="0000FF"/>
          <w:sz w:val="24"/>
          <w:szCs w:val="22"/>
          <w:lang w:val="en-US" w:eastAsia="zh-CN" w:bidi="ar-SA"/>
        </w:rPr>
        <w:t>这里放标注的图</w:t>
      </w:r>
    </w:p>
    <w:p w14:paraId="26CB9E5C">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72AAD8C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0259AD4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1FF9CC5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2508597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7750ECB0">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78449E5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70049206">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1027DFD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3C45305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0276F54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p>
    <w:p w14:paraId="31FB26F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 模型评估与迭代：</w:t>
      </w:r>
    </w:p>
    <w:p w14:paraId="02D8B2E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使用mAP、IoU、召回率等指标评估模型性能。</w:t>
      </w:r>
    </w:p>
    <w:p w14:paraId="745A259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通过交叉验证与真实场景测试，持续优化模型结构</w:t>
      </w:r>
      <w:r>
        <w:rPr>
          <w:rFonts w:hint="eastAsia" w:ascii="仿宋" w:hAnsi="仿宋" w:cs="仿宋"/>
          <w:b w:val="0"/>
          <w:sz w:val="24"/>
          <w:szCs w:val="22"/>
          <w:lang w:val="en-US" w:eastAsia="zh-CN" w:bidi="ar-SA"/>
        </w:rPr>
        <w:t>，</w:t>
      </w:r>
      <w:r>
        <w:rPr>
          <w:rFonts w:hint="eastAsia" w:ascii="仿宋" w:hAnsi="仿宋" w:eastAsia="仿宋" w:cs="仿宋"/>
          <w:b w:val="0"/>
          <w:sz w:val="24"/>
          <w:szCs w:val="22"/>
          <w:lang w:val="en-US" w:eastAsia="zh-CN" w:bidi="ar-SA"/>
        </w:rPr>
        <w:t>引入注意力机制、特征金字塔网络。</w:t>
      </w:r>
    </w:p>
    <w:p w14:paraId="55DBF2B8">
      <w:pPr>
        <w:numPr>
          <w:ilvl w:val="0"/>
          <w:numId w:val="8"/>
        </w:num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数据推理</w:t>
      </w:r>
    </w:p>
    <w:p w14:paraId="1092B78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 模型部署：</w:t>
      </w:r>
    </w:p>
    <w:p w14:paraId="78EB93C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项目预置 YOLOv8 模型权重，代码中通过 ultralytics.YOLO 直接加载推理集成至Flask后端服务，支持HTTP/API调用。</w:t>
      </w:r>
    </w:p>
    <w:p w14:paraId="519B4F79">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 推理流程：</w:t>
      </w:r>
    </w:p>
    <w:p w14:paraId="672FCCF0">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用户上传图像后，系统自动调用相应模型进行推理。</w:t>
      </w:r>
      <w:r>
        <w:rPr>
          <w:rFonts w:hint="eastAsia" w:ascii="仿宋" w:hAnsi="仿宋" w:cs="仿宋"/>
          <w:b w:val="0"/>
          <w:sz w:val="24"/>
          <w:szCs w:val="22"/>
          <w:lang w:val="en-US" w:eastAsia="zh-CN" w:bidi="ar-SA"/>
        </w:rPr>
        <w:t>项目</w:t>
      </w:r>
      <w:r>
        <w:rPr>
          <w:rFonts w:hint="eastAsia" w:ascii="仿宋" w:hAnsi="仿宋" w:eastAsia="仿宋" w:cs="仿宋"/>
          <w:b w:val="0"/>
          <w:sz w:val="24"/>
          <w:szCs w:val="22"/>
          <w:lang w:val="en-US" w:eastAsia="zh-CN" w:bidi="ar-SA"/>
        </w:rPr>
        <w:t>在 Flask 后端预加载模型，支持图片上传后一键推理，输出检测框/掩码与置信度</w:t>
      </w:r>
      <w:r>
        <w:rPr>
          <w:rFonts w:hint="eastAsia" w:ascii="仿宋" w:hAnsi="仿宋" w:cs="仿宋"/>
          <w:b w:val="0"/>
          <w:sz w:val="24"/>
          <w:szCs w:val="22"/>
          <w:lang w:val="en-US" w:eastAsia="zh-CN" w:bidi="ar-SA"/>
        </w:rPr>
        <w:t>等数据</w:t>
      </w:r>
      <w:r>
        <w:rPr>
          <w:rFonts w:hint="eastAsia" w:ascii="仿宋" w:hAnsi="仿宋" w:eastAsia="仿宋" w:cs="仿宋"/>
          <w:b w:val="0"/>
          <w:sz w:val="24"/>
          <w:szCs w:val="22"/>
          <w:lang w:val="en-US" w:eastAsia="zh-CN" w:bidi="ar-SA"/>
        </w:rPr>
        <w:t>，并生成标注叠加图。</w:t>
      </w:r>
    </w:p>
    <w:p w14:paraId="645DF476">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YOLOv8负责快速定位与分类；Mask R-CNN进行精细分割，输出掩膜与轮廓数据。</w:t>
      </w:r>
    </w:p>
    <w:p w14:paraId="61CB1D62">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将推理结果颗粒ID</w:t>
      </w:r>
      <w:r>
        <w:rPr>
          <w:rFonts w:hint="eastAsia" w:ascii="仿宋" w:hAnsi="仿宋" w:cs="仿宋"/>
          <w:b w:val="0"/>
          <w:sz w:val="24"/>
          <w:szCs w:val="22"/>
          <w:lang w:val="en-US" w:eastAsia="zh-CN" w:bidi="ar-SA"/>
        </w:rPr>
        <w:t>、类别ID、类别名称、面积、直径、圆轴比、圆偏心率、球形度、粗糙度等数据</w:t>
      </w:r>
      <w:r>
        <w:rPr>
          <w:rFonts w:hint="eastAsia" w:ascii="仿宋" w:hAnsi="仿宋" w:eastAsia="仿宋" w:cs="仿宋"/>
          <w:b w:val="0"/>
          <w:sz w:val="24"/>
          <w:szCs w:val="22"/>
          <w:lang w:val="en-US" w:eastAsia="zh-CN" w:bidi="ar-SA"/>
        </w:rPr>
        <w:t>保存到 SQLite，并在前端展示。</w:t>
      </w:r>
    </w:p>
    <w:p w14:paraId="1D2FCAE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 性能优化：</w:t>
      </w:r>
    </w:p>
    <w:p w14:paraId="784F734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支持批量推理与异步处理，提升吞吐量。</w:t>
      </w:r>
    </w:p>
    <w:p w14:paraId="2A68B7D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采用缓存机制与模型量化，降低响应延迟与资源占用。</w:t>
      </w:r>
    </w:p>
    <w:p w14:paraId="51ACAA5D">
      <w:pPr>
        <w:numPr>
          <w:ilvl w:val="0"/>
          <w:numId w:val="8"/>
        </w:num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网页程序</w:t>
      </w:r>
    </w:p>
    <w:p w14:paraId="58B7DAC3">
      <w:pPr>
        <w:widowControl w:val="0"/>
        <w:numPr>
          <w:ilvl w:val="0"/>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系统采用前后端分离架构，构建了一个功能完整、交互友好的云服务平台：</w:t>
      </w:r>
    </w:p>
    <w:p w14:paraId="75F2FC0B">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 前端技术栈：</w:t>
      </w:r>
    </w:p>
    <w:p w14:paraId="4F97D313">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使用HTML5、CSS3、JavaScript原生开发，确保兼容性与性能。</w:t>
      </w:r>
    </w:p>
    <w:p w14:paraId="26808D0F">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集成Chart.js实现数据可视化，支持散点图、直方图、环形图等多种图表展示。</w:t>
      </w:r>
    </w:p>
    <w:p w14:paraId="5B5D6DE2">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采用响应式设计，适配PC、平板与移动端。</w:t>
      </w:r>
    </w:p>
    <w:p w14:paraId="5C330B9F">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 后端技术栈：</w:t>
      </w:r>
    </w:p>
    <w:p w14:paraId="20268A3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基于Flask框架构建RESTful API，处理用户认证、图像上传、模型调用、报告生成等逻辑。</w:t>
      </w:r>
    </w:p>
    <w:p w14:paraId="45E1F689">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使用SQLite作为轻量级数据库，存储用户信息、分析记录与颗粒数据。</w:t>
      </w:r>
    </w:p>
    <w:p w14:paraId="2845F6E6">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集成Jinja2模板引擎，动态生成HTML页面与PDF报告。</w:t>
      </w:r>
    </w:p>
    <w:p w14:paraId="3D1F260E">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 核心功能模块实现：</w:t>
      </w:r>
    </w:p>
    <w:p w14:paraId="38FE291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用户系统：支持注册/登录、角色权限管理</w:t>
      </w:r>
      <w:r>
        <w:rPr>
          <w:rFonts w:hint="eastAsia" w:ascii="仿宋" w:hAnsi="仿宋" w:cs="仿宋"/>
          <w:b w:val="0"/>
          <w:sz w:val="24"/>
          <w:szCs w:val="22"/>
          <w:lang w:val="en-US" w:eastAsia="zh-CN" w:bidi="ar-SA"/>
        </w:rPr>
        <w:t>有</w:t>
      </w:r>
      <w:r>
        <w:rPr>
          <w:rFonts w:hint="eastAsia" w:ascii="仿宋" w:hAnsi="仿宋" w:eastAsia="仿宋" w:cs="仿宋"/>
          <w:b w:val="0"/>
          <w:sz w:val="24"/>
          <w:szCs w:val="22"/>
          <w:lang w:val="en-US" w:eastAsia="zh-CN" w:bidi="ar-SA"/>
        </w:rPr>
        <w:t>普通用户、会员、管理员。</w:t>
      </w:r>
    </w:p>
    <w:p w14:paraId="60DA80F7">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图像分析模块：支持单张/批量上传，调用深度学习模型进行分析。</w:t>
      </w:r>
    </w:p>
    <w:p w14:paraId="68CB8ADD">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报告系统：自动生成结构化报告，支持PDF导出，包含图表、数据表格与签名栏。</w:t>
      </w:r>
    </w:p>
    <w:p w14:paraId="1BEABA4C">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管理后台：提供用户管理、报告审核、系统监控等功能。</w:t>
      </w:r>
    </w:p>
    <w:p w14:paraId="0532007A">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④ 代码架构优势：</w:t>
      </w:r>
    </w:p>
    <w:p w14:paraId="687C9D54">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模块化设计，便于功能扩展与维护。</w:t>
      </w:r>
    </w:p>
    <w:p w14:paraId="289CE2C8">
      <w:pPr>
        <w:widowControl w:val="0"/>
        <w:numPr>
          <w:numId w:val="0"/>
        </w:numPr>
        <w:shd w:val="clear" w:color="auto"/>
        <w:spacing w:before="120" w:after="120" w:afterLines="5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代码总量约3.4万行，涵盖深度学习、Web开发、数据处理等多个领域。</w:t>
      </w:r>
    </w:p>
    <w:p w14:paraId="1E4891A1">
      <w:pPr>
        <w:widowControl w:val="0"/>
        <w:numPr>
          <w:numId w:val="0"/>
        </w:numPr>
        <w:shd w:val="clear" w:color="auto"/>
        <w:spacing w:before="120" w:after="120" w:afterLines="50" w:line="288" w:lineRule="auto"/>
        <w:jc w:val="left"/>
        <w:rPr>
          <w:rFonts w:hint="eastAsia" w:ascii="Arial" w:hAnsi="Arial"/>
          <w:lang w:val="en-US" w:eastAsia="zh-CN"/>
        </w:rPr>
      </w:pPr>
      <w:r>
        <w:rPr>
          <w:rFonts w:hint="eastAsia" w:ascii="仿宋" w:hAnsi="仿宋" w:eastAsia="仿宋" w:cs="仿宋"/>
          <w:b w:val="0"/>
          <w:sz w:val="24"/>
          <w:szCs w:val="22"/>
          <w:lang w:val="en-US" w:eastAsia="zh-CN" w:bidi="ar-SA"/>
        </w:rPr>
        <w:t>具备完整的日志记录、错误处理与安全防护机制。</w:t>
      </w:r>
    </w:p>
    <w:p w14:paraId="15495810">
      <w:pPr>
        <w:rPr>
          <w:rFonts w:hint="eastAsia" w:ascii="Arial" w:hAnsi="Arial"/>
          <w:lang w:val="en-US" w:eastAsia="zh-CN"/>
        </w:rPr>
      </w:pPr>
      <w:r>
        <w:rPr>
          <w:rFonts w:hint="eastAsia" w:ascii="仿宋" w:hAnsi="仿宋" w:eastAsia="仿宋" w:cs="仿宋"/>
          <w:b w:val="0"/>
          <w:sz w:val="24"/>
          <w:szCs w:val="22"/>
          <w:lang w:val="en-US" w:eastAsia="zh-CN" w:bidi="ar-SA"/>
        </w:rPr>
        <w:drawing>
          <wp:anchor distT="0" distB="0" distL="114300" distR="114300" simplePos="0" relativeHeight="251678720" behindDoc="0" locked="0" layoutInCell="1" allowOverlap="1">
            <wp:simplePos x="0" y="0"/>
            <wp:positionH relativeFrom="column">
              <wp:posOffset>466725</wp:posOffset>
            </wp:positionH>
            <wp:positionV relativeFrom="paragraph">
              <wp:posOffset>14605</wp:posOffset>
            </wp:positionV>
            <wp:extent cx="3863975" cy="5295265"/>
            <wp:effectExtent l="0" t="0" r="9525" b="635"/>
            <wp:wrapNone/>
            <wp:docPr id="24" name="图片 24" descr="Metal Microstructure AI-2025-12-10-12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etal Microstructure AI-2025-12-10-120611"/>
                    <pic:cNvPicPr>
                      <a:picLocks noChangeAspect="1"/>
                    </pic:cNvPicPr>
                  </pic:nvPicPr>
                  <pic:blipFill>
                    <a:blip r:embed="rId33"/>
                    <a:stretch>
                      <a:fillRect/>
                    </a:stretch>
                  </pic:blipFill>
                  <pic:spPr>
                    <a:xfrm>
                      <a:off x="0" y="0"/>
                      <a:ext cx="3863975" cy="5295265"/>
                    </a:xfrm>
                    <a:prstGeom prst="rect">
                      <a:avLst/>
                    </a:prstGeom>
                  </pic:spPr>
                </pic:pic>
              </a:graphicData>
            </a:graphic>
          </wp:anchor>
        </w:drawing>
      </w:r>
    </w:p>
    <w:p w14:paraId="6660275C">
      <w:pPr>
        <w:rPr>
          <w:rFonts w:hint="eastAsia" w:ascii="Arial" w:hAnsi="Arial"/>
          <w:lang w:val="en-US" w:eastAsia="zh-CN"/>
        </w:rPr>
      </w:pPr>
    </w:p>
    <w:p w14:paraId="05A58FAD">
      <w:pPr>
        <w:rPr>
          <w:rFonts w:hint="eastAsia" w:ascii="Arial" w:hAnsi="Arial"/>
          <w:lang w:val="en-US" w:eastAsia="zh-CN"/>
        </w:rPr>
      </w:pPr>
    </w:p>
    <w:p w14:paraId="76558710">
      <w:pPr>
        <w:rPr>
          <w:rFonts w:hint="eastAsia" w:ascii="Arial" w:hAnsi="Arial"/>
          <w:lang w:val="en-US" w:eastAsia="zh-CN"/>
        </w:rPr>
      </w:pPr>
    </w:p>
    <w:p w14:paraId="290146F3">
      <w:pPr>
        <w:pStyle w:val="5"/>
        <w:shd w:val="clear" w:color="auto"/>
        <w:spacing w:after="120"/>
        <w:rPr>
          <w:rFonts w:hint="eastAsia" w:ascii="Arial" w:hAnsi="Arial"/>
          <w:lang w:val="en-US" w:eastAsia="zh-CN"/>
        </w:rPr>
      </w:pPr>
    </w:p>
    <w:p w14:paraId="33E1B3C7">
      <w:pPr>
        <w:pStyle w:val="5"/>
        <w:shd w:val="clear" w:color="auto"/>
        <w:spacing w:after="120"/>
        <w:rPr>
          <w:rFonts w:hint="eastAsia" w:ascii="Arial" w:hAnsi="Arial"/>
          <w:lang w:val="en-US" w:eastAsia="zh-CN"/>
        </w:rPr>
      </w:pPr>
    </w:p>
    <w:p w14:paraId="443D47A5">
      <w:pPr>
        <w:pStyle w:val="5"/>
        <w:shd w:val="clear" w:color="auto"/>
        <w:spacing w:after="120"/>
        <w:rPr>
          <w:rFonts w:hint="eastAsia" w:ascii="Arial" w:hAnsi="Arial"/>
          <w:lang w:val="en-US" w:eastAsia="zh-CN"/>
        </w:rPr>
      </w:pPr>
    </w:p>
    <w:p w14:paraId="3A4439A4">
      <w:pPr>
        <w:rPr>
          <w:rFonts w:hint="eastAsia" w:ascii="Arial" w:hAnsi="Arial"/>
          <w:lang w:val="en-US" w:eastAsia="zh-CN"/>
        </w:rPr>
      </w:pPr>
    </w:p>
    <w:p w14:paraId="15308806">
      <w:pPr>
        <w:rPr>
          <w:rFonts w:hint="eastAsia" w:ascii="Arial" w:hAnsi="Arial"/>
          <w:lang w:val="en-US" w:eastAsia="zh-CN"/>
        </w:rPr>
      </w:pPr>
    </w:p>
    <w:p w14:paraId="1A569265">
      <w:pPr>
        <w:rPr>
          <w:rFonts w:hint="eastAsia" w:ascii="Arial" w:hAnsi="Arial"/>
          <w:lang w:val="en-US" w:eastAsia="zh-CN"/>
        </w:rPr>
      </w:pPr>
    </w:p>
    <w:p w14:paraId="5EB3311C">
      <w:pPr>
        <w:rPr>
          <w:rFonts w:hint="eastAsia" w:ascii="Arial" w:hAnsi="Arial"/>
          <w:lang w:val="en-US" w:eastAsia="zh-CN"/>
        </w:rPr>
      </w:pPr>
    </w:p>
    <w:p w14:paraId="3EA3F6E6">
      <w:pPr>
        <w:rPr>
          <w:rFonts w:hint="eastAsia" w:ascii="Arial" w:hAnsi="Arial"/>
          <w:lang w:val="en-US" w:eastAsia="zh-CN"/>
        </w:rPr>
      </w:pPr>
    </w:p>
    <w:p w14:paraId="27C25D14">
      <w:pPr>
        <w:rPr>
          <w:rFonts w:hint="eastAsia" w:ascii="Arial" w:hAnsi="Arial"/>
          <w:lang w:val="en-US" w:eastAsia="zh-CN"/>
        </w:rPr>
      </w:pPr>
    </w:p>
    <w:p w14:paraId="3840E414">
      <w:pPr>
        <w:tabs>
          <w:tab w:val="left" w:pos="2864"/>
        </w:tabs>
        <w:jc w:val="both"/>
        <w:rPr>
          <w:rFonts w:hint="eastAsia" w:ascii="Arial" w:hAnsi="Arial"/>
          <w:lang w:val="en-US" w:eastAsia="zh-CN"/>
        </w:rPr>
      </w:pPr>
    </w:p>
    <w:p w14:paraId="7FB0E19B">
      <w:pPr>
        <w:tabs>
          <w:tab w:val="left" w:pos="2864"/>
        </w:tabs>
        <w:jc w:val="center"/>
        <w:rPr>
          <w:rFonts w:hint="eastAsia"/>
          <w:lang w:val="en-US" w:eastAsia="zh-CN"/>
        </w:rPr>
      </w:pPr>
      <w:r>
        <w:rPr>
          <w:rFonts w:hint="eastAsia" w:ascii="Arial" w:hAnsi="Arial"/>
          <w:lang w:val="en-US" w:eastAsia="zh-CN"/>
        </w:rPr>
        <w:t>项目核心代码逻辑图（仅描述了主要流程）</w:t>
      </w:r>
    </w:p>
    <w:p w14:paraId="7D946B9E">
      <w:pPr>
        <w:pStyle w:val="5"/>
        <w:shd w:val="clear" w:color="auto"/>
        <w:spacing w:after="120"/>
        <w:rPr>
          <w:rFonts w:hint="eastAsia" w:ascii="Arial" w:hAnsi="Arial"/>
          <w:lang w:val="en-US" w:eastAsia="zh-CN"/>
        </w:rPr>
      </w:pPr>
      <w:r>
        <w:rPr>
          <w:rFonts w:hint="eastAsia" w:ascii="Arial" w:hAnsi="Arial"/>
          <w:lang w:val="en-US" w:eastAsia="zh-CN"/>
        </w:rPr>
        <w:t>3.2.3技术水平</w:t>
      </w:r>
      <w:bookmarkEnd w:id="26"/>
    </w:p>
    <w:p w14:paraId="6AEBA274">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（1）平台延展性</w:t>
      </w:r>
    </w:p>
    <w:p w14:paraId="1F6404E9">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跨材料体系延展：核心技术不局限于金属材料，通过对训练数据与特征提取器的针对性微调，平台可快速适配至高分子材料如共混相态和结晶度分析、先进陶瓷如晶界、气孔与缺陷检测等及复合材料等多元材料体系的微观分析需求。</w:t>
      </w:r>
    </w:p>
    <w:p w14:paraId="7E86F487">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跨图像类型延展：平台支持处理多种来源与成像原理的微观结构图像，除核心处理的扫描电镜（SEM）图与金相（OM）图外，算法框架具备处理X射线衍射（XRD）图谱、计算机断层扫描（CT）影像及原子力显微镜（AFM）图像等多元数据的能力，为多模态材料表征提供统一分析入口。</w:t>
      </w:r>
    </w:p>
    <w:p w14:paraId="21E4183F">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③跨行业应用延展：平台已验证或规划的应用场景已覆盖新能源电池、生物医疗、半导体及航空航天等多个高附加值领域。</w:t>
      </w:r>
    </w:p>
    <w:p w14:paraId="6E7B8A74">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（2）附加值</w:t>
      </w:r>
    </w:p>
    <w:p w14:paraId="74FAD958">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为产业客户带来的转型赋能：本平台以构建动态进化的材料智能分析体系为核心方向。一方面，平台将基于持续积累的脱敏用户数据，逐步建成集成微观结构-宏观性能全链条信息的行业级材料基因库，为数据驱动的材料研发提供基础设施。另一方面，基于这一数据库与机器学习算法，平台将开发智能工艺推荐系统，可根据用户设定的具体材料体系与性能目标，主动生成优化工艺参数方案，从而推动材料研发从传统的事后分析向预测性设计转型。</w:t>
      </w:r>
    </w:p>
    <w:p w14:paraId="6CF9B4E3">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为产业客户带来的转型赋能：平台核心价值在于将资深专家基于直觉与经验的、难以言传的微观判读诀窍，系统性地转化为可量化、可复现且能大规模部署的标准化AI模型。不仅有效解决企业面临的知识传承困境，也确保分析结果始终维持高标准的一致性。同时平台还扮演着企业现有检测体系的智能前端与高效补充角色，能在研发与质检全流程中提供更快速、更微观的洞察，从而整体优化技术链条的效率，并显著降低综合运营成本。</w:t>
      </w:r>
    </w:p>
    <w:p w14:paraId="6827872C">
      <w:pPr>
        <w:pStyle w:val="5"/>
        <w:keepNext w:val="0"/>
        <w:keepLines w:val="0"/>
        <w:widowControl/>
        <w:suppressLineNumbers w:val="0"/>
        <w:shd w:val="clear" w:fill="FFFFFF"/>
        <w:spacing w:before="192" w:beforeAutospacing="0" w:after="192" w:afterAutospacing="0" w:line="336" w:lineRule="atLeast"/>
        <w:ind w:left="0" w:right="0" w:firstLine="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（3）</w:t>
      </w:r>
      <w:r>
        <w:rPr>
          <w:rFonts w:hint="default" w:ascii="仿宋" w:hAnsi="仿宋" w:eastAsia="仿宋" w:cs="仿宋"/>
          <w:b w:val="0"/>
          <w:sz w:val="24"/>
          <w:szCs w:val="22"/>
          <w:lang w:val="en-US" w:eastAsia="zh-CN" w:bidi="ar-SA"/>
        </w:rPr>
        <w:t>应用成熟度</w:t>
      </w:r>
    </w:p>
    <w:p w14:paraId="50A7D157">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平台的技术落地遵循严谨的阶梯式发展路线，当前已跨越初步验证阶段：</w:t>
      </w:r>
    </w:p>
    <w:p w14:paraId="2C4C35DE">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①实验室级验证（已完成）：核心算法已在内部及合作高校实验室环境下，通过对标准样品与公开数据集的测试，验证其在关键任务上的精度与可靠性。</w:t>
      </w:r>
    </w:p>
    <w:p w14:paraId="0C649842">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②中试级应用（进行中）：正在与2-3家标杆合作企业开展产线旁或研发环节的中等规模试点，在真实工业数据与流程约束下验证平台的稳定性、易用性与实际价值。</w:t>
      </w:r>
    </w:p>
    <w:p w14:paraId="231BF3E4">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③产业化推广（规划中）：基于中试反馈完成产品标准化与部署方案优化后，将通过分层产品（SaaS订阅、项目制服务）面向目标行业进行规模化市场推广，目标是成为相关领域微观分析的基础工具之一。</w:t>
      </w:r>
    </w:p>
    <w:p w14:paraId="2C17FA47">
      <w:pPr>
        <w:pStyle w:val="5"/>
        <w:shd w:val="clear" w:color="auto"/>
        <w:spacing w:after="120"/>
        <w:rPr>
          <w:rFonts w:hint="eastAsia" w:ascii="Arial" w:hAnsi="Arial"/>
          <w:lang w:val="en-US" w:eastAsia="zh-CN"/>
        </w:rPr>
      </w:pPr>
      <w:bookmarkStart w:id="27" w:name="heading_21"/>
      <w:r>
        <w:rPr>
          <w:rFonts w:hint="eastAsia" w:ascii="Arial" w:hAnsi="Arial"/>
          <w:lang w:val="en-US" w:eastAsia="zh-CN"/>
        </w:rPr>
        <w:t>3.2.</w:t>
      </w:r>
      <w:r>
        <w:rPr>
          <w:rFonts w:hint="eastAsia"/>
          <w:lang w:val="en-US" w:eastAsia="zh-CN"/>
        </w:rPr>
        <w:t>4</w:t>
      </w:r>
      <w:r>
        <w:rPr>
          <w:rFonts w:hint="eastAsia"/>
        </w:rPr>
        <w:t>平台搭建</w:t>
      </w:r>
    </w:p>
    <w:p w14:paraId="72A80077">
      <w:pPr>
        <w:shd w:val="clear" w:color="auto"/>
        <w:spacing w:before="120" w:after="120" w:line="288" w:lineRule="auto"/>
        <w:jc w:val="left"/>
        <w:rPr>
          <w:rFonts w:hint="eastAsia" w:ascii="仿宋" w:hAnsi="仿宋" w:eastAsia="仿宋" w:cs="仿宋"/>
          <w:b w:val="0"/>
          <w:sz w:val="24"/>
          <w:szCs w:val="22"/>
          <w:lang w:val="en-US" w:eastAsia="zh-CN" w:bidi="ar-SA"/>
        </w:rPr>
      </w:pPr>
    </w:p>
    <w:p w14:paraId="04BD7AE2">
      <w:pPr>
        <w:shd w:val="clear" w:color="auto"/>
        <w:spacing w:before="120" w:after="120" w:line="288" w:lineRule="auto"/>
        <w:jc w:val="left"/>
        <w:rPr>
          <w:rFonts w:hint="default" w:ascii="仿宋" w:hAnsi="仿宋" w:eastAsia="仿宋" w:cs="仿宋"/>
          <w:b w:val="0"/>
          <w:sz w:val="24"/>
          <w:szCs w:val="22"/>
          <w:lang w:val="en-US" w:eastAsia="zh-CN" w:bidi="ar-SA"/>
        </w:rPr>
      </w:pPr>
      <w:r>
        <w:rPr>
          <w:rFonts w:hint="eastAsia" w:ascii="仿宋" w:hAnsi="仿宋" w:cs="仿宋"/>
          <w:b w:val="0"/>
          <w:sz w:val="24"/>
          <w:szCs w:val="22"/>
          <w:lang w:val="en-US" w:eastAsia="zh-CN" w:bidi="ar-SA"/>
        </w:rPr>
        <w:t>（1）</w:t>
      </w:r>
      <w:r>
        <w:rPr>
          <w:rFonts w:hint="eastAsia" w:ascii="仿宋" w:hAnsi="仿宋" w:eastAsia="仿宋" w:cs="仿宋"/>
          <w:b w:val="0"/>
          <w:sz w:val="24"/>
          <w:szCs w:val="22"/>
          <w:lang w:val="en-US" w:eastAsia="zh-CN" w:bidi="ar-SA"/>
        </w:rPr>
        <w:t>登录</w:t>
      </w:r>
      <w:r>
        <w:rPr>
          <w:rFonts w:hint="eastAsia" w:ascii="仿宋" w:hAnsi="仿宋" w:cs="仿宋"/>
          <w:b w:val="0"/>
          <w:sz w:val="24"/>
          <w:szCs w:val="22"/>
          <w:lang w:val="en-US" w:eastAsia="zh-CN" w:bidi="ar-SA"/>
        </w:rPr>
        <w:t>/注册</w:t>
      </w:r>
    </w:p>
    <w:p w14:paraId="5F23A39E">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①本登录界面模块提供用户身份认证与访问控制功能。</w:t>
      </w:r>
    </w:p>
    <w:p w14:paraId="6CEAC96A">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②界面采用响应式布局设计，支持用户名或邮箱两种方式登录，集成密码哈希验证机制确保账户安全。</w:t>
      </w:r>
    </w:p>
    <w:p w14:paraId="3504F578">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③左侧展示平台功能简介与特色说明，右侧为登录表单区域，包含用户名/邮箱输入框、密码输入框及登录按钮。</w:t>
      </w:r>
    </w:p>
    <w:p w14:paraId="2F2A7C0A">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④系统支持错误提示与成功反馈，登录成功后建立用户会话并跳转至主界面。界面还提供注册入口链接，方便新用户快速注册称为普通用户。整体采用现代化UI设计，使用毛玻璃效果与渐变背景，提升用户体验。</w:t>
      </w:r>
    </w:p>
    <w:p w14:paraId="6A4AD0DD">
      <w:pPr>
        <w:pStyle w:val="5"/>
        <w:shd w:val="clear" w:color="auto"/>
        <w:spacing w:after="120"/>
        <w:rPr>
          <w:rFonts w:hint="eastAsia"/>
        </w:rPr>
      </w:pPr>
      <w:r>
        <w:drawing>
          <wp:anchor distT="0" distB="0" distL="114300" distR="114300" simplePos="0" relativeHeight="251679744" behindDoc="0" locked="0" layoutInCell="1" allowOverlap="1">
            <wp:simplePos x="0" y="0"/>
            <wp:positionH relativeFrom="column">
              <wp:posOffset>-178435</wp:posOffset>
            </wp:positionH>
            <wp:positionV relativeFrom="paragraph">
              <wp:posOffset>35560</wp:posOffset>
            </wp:positionV>
            <wp:extent cx="5559425" cy="2713990"/>
            <wp:effectExtent l="0" t="0" r="3175" b="3810"/>
            <wp:wrapNone/>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5559425" cy="2713990"/>
                    </a:xfrm>
                    <a:prstGeom prst="rect">
                      <a:avLst/>
                    </a:prstGeom>
                    <a:noFill/>
                    <a:ln>
                      <a:noFill/>
                    </a:ln>
                  </pic:spPr>
                </pic:pic>
              </a:graphicData>
            </a:graphic>
          </wp:anchor>
        </w:drawing>
      </w:r>
    </w:p>
    <w:p w14:paraId="177F6D27">
      <w:pPr>
        <w:pStyle w:val="5"/>
        <w:shd w:val="clear" w:color="auto"/>
        <w:spacing w:after="120"/>
        <w:rPr>
          <w:rFonts w:hint="eastAsia"/>
        </w:rPr>
      </w:pPr>
    </w:p>
    <w:p w14:paraId="681FF619">
      <w:pPr>
        <w:rPr>
          <w:rFonts w:hint="eastAsia"/>
        </w:rPr>
      </w:pPr>
    </w:p>
    <w:p w14:paraId="39FC63F0">
      <w:pPr>
        <w:rPr>
          <w:rFonts w:hint="eastAsia"/>
        </w:rPr>
      </w:pPr>
    </w:p>
    <w:p w14:paraId="4AB2B33E">
      <w:pPr>
        <w:rPr>
          <w:rFonts w:hint="eastAsia"/>
        </w:rPr>
      </w:pPr>
    </w:p>
    <w:p w14:paraId="09555258">
      <w:pPr>
        <w:rPr>
          <w:rFonts w:hint="eastAsia"/>
        </w:rPr>
      </w:pPr>
    </w:p>
    <w:p w14:paraId="13116F39">
      <w:pPr>
        <w:rPr>
          <w:rFonts w:hint="eastAsia"/>
        </w:rPr>
      </w:pPr>
    </w:p>
    <w:p w14:paraId="0F03AE6D">
      <w:pPr>
        <w:rPr>
          <w:rFonts w:hint="eastAsia"/>
        </w:rPr>
      </w:pPr>
      <w:r>
        <w:rPr>
          <w:rFonts w:hint="eastAsia"/>
          <w:lang w:eastAsia="zh-CN"/>
        </w:rPr>
        <w:t>（</w:t>
      </w:r>
      <w:r>
        <w:rPr>
          <w:rFonts w:hint="eastAsia"/>
          <w:lang w:val="en-US" w:eastAsia="zh-CN"/>
        </w:rPr>
        <w:t>1</w:t>
      </w:r>
      <w:r>
        <w:rPr>
          <w:rFonts w:hint="eastAsia"/>
          <w:lang w:eastAsia="zh-CN"/>
        </w:rPr>
        <w:t>）</w:t>
      </w:r>
      <w:r>
        <w:rPr>
          <w:rFonts w:hint="eastAsia"/>
        </w:rPr>
        <w:t>主界面</w:t>
      </w:r>
    </w:p>
    <w:p w14:paraId="497942CD">
      <w:pPr>
        <w:rPr>
          <w:rFonts w:hint="eastAsia"/>
        </w:rPr>
      </w:pPr>
      <w:r>
        <w:rPr>
          <w:rFonts w:hint="eastAsia" w:ascii="仿宋" w:hAnsi="仿宋" w:eastAsia="仿宋" w:cs="仿宋"/>
          <w:b w:val="0"/>
          <w:sz w:val="24"/>
          <w:szCs w:val="22"/>
          <w:lang w:val="en-US" w:eastAsia="zh-CN" w:bidi="ar-SA"/>
        </w:rPr>
        <w:t>①</w:t>
      </w:r>
      <w:r>
        <w:rPr>
          <w:rFonts w:hint="eastAsia"/>
        </w:rPr>
        <w:t>主界面是用户登录后的核心工作台，采用响应式布局设计，提供平台功能导航与数据概览。界面顶部为导航栏，包含平台标识、标题及功能入口链接。系统根据用户角色动态显示导航菜单：管理员用户显示"管理员"入口，会员用户显示"定制化分析"入口，所有用户均可访问"数据上传"、"报告中心"、"个人中心"等功能模块，并提供账号退出功能。</w:t>
      </w:r>
    </w:p>
    <w:p w14:paraId="71B361BA">
      <w:pPr>
        <w:rPr>
          <w:rFonts w:hint="eastAsia"/>
        </w:rPr>
      </w:pPr>
      <w:r>
        <w:rPr>
          <w:rFonts w:hint="eastAsia" w:ascii="仿宋" w:hAnsi="仿宋" w:eastAsia="仿宋" w:cs="仿宋"/>
          <w:b w:val="0"/>
          <w:sz w:val="24"/>
          <w:szCs w:val="22"/>
          <w:lang w:val="en-US" w:eastAsia="zh-CN" w:bidi="ar-SA"/>
        </w:rPr>
        <w:t>②</w:t>
      </w:r>
      <w:r>
        <w:rPr>
          <w:rFonts w:hint="eastAsia"/>
        </w:rPr>
        <w:t>主体区域采用左右分栏布局。左侧为功能介绍与操作区域，展示平台英文副标题、中文主标题及平台功能描述，说明系统支持金属</w:t>
      </w:r>
      <w:r>
        <w:rPr>
          <w:rFonts w:hint="eastAsia"/>
          <w:lang w:val="en-US" w:eastAsia="zh-CN"/>
        </w:rPr>
        <w:t>与粉末</w:t>
      </w:r>
      <w:r>
        <w:rPr>
          <w:rFonts w:hint="eastAsia"/>
        </w:rPr>
        <w:t>显微图像智能识别、组织分类、缺陷检测与指标统计等功能。该区域提供两个主要操作按钮："立即上传微观图像"按钮用于快速进入图像上传与分析页面，"查看历史分析记录"按钮用于访问历史报告列表。按钮采用现代化设计，支持悬停交互效果。</w:t>
      </w:r>
    </w:p>
    <w:p w14:paraId="542F47FE">
      <w:pPr>
        <w:rPr>
          <w:rFonts w:hint="eastAsia"/>
        </w:rPr>
      </w:pPr>
      <w:r>
        <w:rPr>
          <w:rFonts w:hint="eastAsia" w:ascii="仿宋" w:hAnsi="仿宋" w:eastAsia="仿宋" w:cs="仿宋"/>
          <w:b w:val="0"/>
          <w:sz w:val="24"/>
          <w:szCs w:val="22"/>
          <w:lang w:val="en-US" w:eastAsia="zh-CN" w:bidi="ar-SA"/>
        </w:rPr>
        <w:t>③</w:t>
      </w:r>
      <w:r>
        <w:rPr>
          <w:rFonts w:hint="eastAsia"/>
        </w:rPr>
        <w:t>整体界面采用深色主题设计，使用毛玻璃效果与渐变背景，提升视觉层次感。界面支持移动端自适应，在小屏幕设备上自动切换为单列布局。主界面作为系统入口，有效整合了平台</w:t>
      </w:r>
    </w:p>
    <w:p w14:paraId="6DE1120B">
      <w:pPr>
        <w:numPr>
          <w:ilvl w:val="0"/>
          <w:numId w:val="0"/>
        </w:numPr>
        <w:rPr>
          <w:rFonts w:hint="default" w:eastAsiaTheme="minorEastAsia"/>
          <w:lang w:val="en-US" w:eastAsia="zh-CN"/>
        </w:rPr>
      </w:pPr>
      <w:r>
        <w:drawing>
          <wp:anchor distT="0" distB="0" distL="114300" distR="114300" simplePos="0" relativeHeight="251680768" behindDoc="0" locked="0" layoutInCell="1" allowOverlap="1">
            <wp:simplePos x="0" y="0"/>
            <wp:positionH relativeFrom="column">
              <wp:posOffset>-50800</wp:posOffset>
            </wp:positionH>
            <wp:positionV relativeFrom="paragraph">
              <wp:posOffset>870585</wp:posOffset>
            </wp:positionV>
            <wp:extent cx="5264785" cy="2565400"/>
            <wp:effectExtent l="0" t="0" r="5715" b="0"/>
            <wp:wrapNone/>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5"/>
                    <a:stretch>
                      <a:fillRect/>
                    </a:stretch>
                  </pic:blipFill>
                  <pic:spPr>
                    <a:xfrm>
                      <a:off x="0" y="0"/>
                      <a:ext cx="5264785" cy="2565400"/>
                    </a:xfrm>
                    <a:prstGeom prst="rect">
                      <a:avLst/>
                    </a:prstGeom>
                    <a:noFill/>
                    <a:ln>
                      <a:noFill/>
                    </a:ln>
                  </pic:spPr>
                </pic:pic>
              </a:graphicData>
            </a:graphic>
          </wp:anchor>
        </w:drawing>
      </w:r>
      <w:r>
        <w:rPr>
          <w:rFonts w:hint="eastAsia" w:ascii="仿宋" w:hAnsi="仿宋" w:eastAsia="仿宋" w:cs="仿宋"/>
          <w:b w:val="0"/>
          <w:sz w:val="24"/>
          <w:szCs w:val="22"/>
          <w:lang w:val="en-US" w:eastAsia="zh-CN" w:bidi="ar-SA"/>
        </w:rPr>
        <w:t>④</w:t>
      </w:r>
      <w:r>
        <w:rPr>
          <w:rFonts w:hint="eastAsia"/>
          <w:lang w:val="en-US" w:eastAsia="zh-CN"/>
        </w:rPr>
        <w:t>主界面分为三种，分别对应普通用户、会员与管理员，会员的主界面导航栏比普通用户多定制化分析的功能，管理员主要是进行账号管理，处理会员申请。下面将展示会员主界面与管理员主界面。</w:t>
      </w:r>
    </w:p>
    <w:p w14:paraId="05497D8B">
      <w:pPr>
        <w:rPr>
          <w:rFonts w:hint="eastAsia"/>
        </w:rPr>
      </w:pPr>
    </w:p>
    <w:p w14:paraId="52D178EB">
      <w:pPr>
        <w:rPr>
          <w:rFonts w:hint="eastAsia"/>
        </w:rPr>
      </w:pPr>
    </w:p>
    <w:p w14:paraId="287CF854">
      <w:pPr>
        <w:rPr>
          <w:rFonts w:hint="eastAsia"/>
        </w:rPr>
      </w:pPr>
    </w:p>
    <w:p w14:paraId="3FAE95C3">
      <w:pPr>
        <w:rPr>
          <w:rFonts w:hint="eastAsia"/>
        </w:rPr>
      </w:pPr>
    </w:p>
    <w:p w14:paraId="18A82A89">
      <w:pPr>
        <w:rPr>
          <w:rFonts w:hint="eastAsia"/>
        </w:rPr>
      </w:pPr>
    </w:p>
    <w:p w14:paraId="5B09AFB7">
      <w:pPr>
        <w:rPr>
          <w:rFonts w:hint="eastAsia"/>
        </w:rPr>
      </w:pPr>
    </w:p>
    <w:p w14:paraId="0C36960B">
      <w:pPr>
        <w:rPr>
          <w:rFonts w:hint="eastAsia"/>
        </w:rPr>
      </w:pPr>
    </w:p>
    <w:p w14:paraId="6F238A44">
      <w:pPr>
        <w:rPr>
          <w:rFonts w:hint="eastAsia"/>
        </w:rPr>
      </w:pPr>
      <w:r>
        <w:drawing>
          <wp:anchor distT="0" distB="0" distL="114300" distR="114300" simplePos="0" relativeHeight="251681792" behindDoc="0" locked="0" layoutInCell="1" allowOverlap="1">
            <wp:simplePos x="0" y="0"/>
            <wp:positionH relativeFrom="column">
              <wp:posOffset>-52070</wp:posOffset>
            </wp:positionH>
            <wp:positionV relativeFrom="paragraph">
              <wp:posOffset>234950</wp:posOffset>
            </wp:positionV>
            <wp:extent cx="5267960" cy="2446020"/>
            <wp:effectExtent l="0" t="0" r="2540" b="5080"/>
            <wp:wrapNone/>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6"/>
                    <a:stretch>
                      <a:fillRect/>
                    </a:stretch>
                  </pic:blipFill>
                  <pic:spPr>
                    <a:xfrm>
                      <a:off x="0" y="0"/>
                      <a:ext cx="5267960" cy="2446020"/>
                    </a:xfrm>
                    <a:prstGeom prst="rect">
                      <a:avLst/>
                    </a:prstGeom>
                    <a:noFill/>
                    <a:ln>
                      <a:noFill/>
                    </a:ln>
                  </pic:spPr>
                </pic:pic>
              </a:graphicData>
            </a:graphic>
          </wp:anchor>
        </w:drawing>
      </w:r>
    </w:p>
    <w:p w14:paraId="55DC9342">
      <w:pPr>
        <w:rPr>
          <w:rFonts w:hint="eastAsia"/>
        </w:rPr>
      </w:pPr>
    </w:p>
    <w:p w14:paraId="21D665DE">
      <w:pPr>
        <w:rPr>
          <w:rFonts w:hint="eastAsia"/>
        </w:rPr>
      </w:pPr>
    </w:p>
    <w:p w14:paraId="3B58BFD6">
      <w:pPr>
        <w:rPr>
          <w:rFonts w:hint="eastAsia"/>
        </w:rPr>
      </w:pPr>
    </w:p>
    <w:p w14:paraId="589216D4">
      <w:pPr>
        <w:rPr>
          <w:rFonts w:hint="eastAsia"/>
        </w:rPr>
      </w:pPr>
    </w:p>
    <w:p w14:paraId="3D16B7DE">
      <w:pPr>
        <w:rPr>
          <w:rFonts w:hint="eastAsia"/>
        </w:rPr>
      </w:pPr>
    </w:p>
    <w:p w14:paraId="0B2B6BB8">
      <w:pPr>
        <w:rPr>
          <w:rFonts w:hint="eastAsia"/>
        </w:rPr>
      </w:pPr>
    </w:p>
    <w:p w14:paraId="2626202D">
      <w:pPr>
        <w:rPr>
          <w:rFonts w:hint="eastAsia"/>
        </w:rPr>
      </w:pPr>
    </w:p>
    <w:p w14:paraId="6EC1F4A0">
      <w:pPr>
        <w:numPr>
          <w:ilvl w:val="0"/>
          <w:numId w:val="8"/>
        </w:numPr>
        <w:ind w:left="0" w:leftChars="0" w:firstLine="0" w:firstLineChars="0"/>
        <w:rPr>
          <w:rFonts w:hint="eastAsia"/>
          <w:lang w:eastAsia="zh-CN"/>
        </w:rPr>
      </w:pPr>
      <w:r>
        <w:rPr>
          <w:rFonts w:hint="eastAsia"/>
          <w:lang w:eastAsia="zh-CN"/>
        </w:rPr>
        <w:t>普通图像分析</w:t>
      </w:r>
    </w:p>
    <w:p w14:paraId="2E1407BE">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①</w:t>
      </w:r>
      <w:r>
        <w:rPr>
          <w:rFonts w:hint="eastAsia"/>
          <w:lang w:eastAsia="zh-CN"/>
        </w:rPr>
        <w:t>普通图像分析功能面向所有登录用户，支持单张图像上传与分析。</w:t>
      </w:r>
      <w:r>
        <w:rPr>
          <w:rFonts w:hint="eastAsia"/>
          <w:lang w:val="en-US" w:eastAsia="zh-CN"/>
        </w:rPr>
        <w:t>主页面点击立即上传微观图像按钮或者点击导航栏的数据上传，</w:t>
      </w:r>
      <w:r>
        <w:rPr>
          <w:rFonts w:hint="eastAsia"/>
          <w:lang w:eastAsia="zh-CN"/>
        </w:rPr>
        <w:t>用户</w:t>
      </w:r>
      <w:r>
        <w:rPr>
          <w:rFonts w:hint="eastAsia"/>
          <w:lang w:val="en-US" w:eastAsia="zh-CN"/>
        </w:rPr>
        <w:t>即</w:t>
      </w:r>
      <w:r>
        <w:rPr>
          <w:rFonts w:hint="eastAsia"/>
          <w:lang w:eastAsia="zh-CN"/>
        </w:rPr>
        <w:t>可选择材料类型：粉末或金属，上传PNG、JPG、JPEG、TIF、TIFF、BMP等格式的图像文件。</w:t>
      </w:r>
    </w:p>
    <w:p w14:paraId="517BCBF8">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②</w:t>
      </w:r>
      <w:r>
        <w:rPr>
          <w:rFonts w:hint="eastAsia"/>
          <w:lang w:eastAsia="zh-CN"/>
        </w:rPr>
        <w:t>系统使用YOLO深度学习模型对图像进行目标检测与分割，自动识别图像中的颗粒或缺陷，生成带标注的结果图像。系统计算粒径分布数据，将颗粒按粒径大小分为10个区间并统计每个区间的数量，生成粒径分布直方图数据。</w:t>
      </w:r>
    </w:p>
    <w:p w14:paraId="789D181F">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③</w:t>
      </w:r>
      <w:r>
        <w:rPr>
          <w:rFonts w:hint="eastAsia"/>
          <w:lang w:eastAsia="zh-CN"/>
        </w:rPr>
        <w:t>分析结果自动保存为分析报告，包含原始图像、结果图像、粒径分布统计等信息，用户可在报告中心查看和管理。</w:t>
      </w:r>
    </w:p>
    <w:p w14:paraId="30CB9E40">
      <w:pPr>
        <w:numPr>
          <w:ilvl w:val="0"/>
          <w:numId w:val="8"/>
        </w:numPr>
        <w:ind w:left="0" w:leftChars="0" w:firstLine="0" w:firstLineChars="0"/>
        <w:rPr>
          <w:rFonts w:hint="eastAsia"/>
          <w:lang w:eastAsia="zh-CN"/>
        </w:rPr>
      </w:pPr>
      <w:r>
        <w:rPr>
          <w:rFonts w:hint="eastAsia"/>
          <w:lang w:eastAsia="zh-CN"/>
        </w:rPr>
        <w:t>定制化批量分析</w:t>
      </w:r>
      <w:r>
        <w:rPr>
          <w:rFonts w:hint="eastAsia"/>
          <w:lang w:val="en-US" w:eastAsia="zh-CN"/>
        </w:rPr>
        <w:t>与</w:t>
      </w:r>
      <w:r>
        <w:rPr>
          <w:rFonts w:hint="eastAsia"/>
          <w:lang w:eastAsia="zh-CN"/>
        </w:rPr>
        <w:t>高级参数计算</w:t>
      </w:r>
    </w:p>
    <w:p w14:paraId="47FF6BE6">
      <w:pPr>
        <w:widowControl w:val="0"/>
        <w:numPr>
          <w:ilvl w:val="0"/>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①</w:t>
      </w:r>
      <w:r>
        <w:rPr>
          <w:rFonts w:hint="eastAsia"/>
          <w:lang w:eastAsia="zh-CN"/>
        </w:rPr>
        <w:t>定制化批量分析功能为会员用户提供高级分析能力，支持一次性上传多张图像进行批量处理。系统依次处理每张图像，执行YOLO模型检测、高级参数计算、个性化图像标注等操作。</w:t>
      </w:r>
    </w:p>
    <w:p w14:paraId="769CA4DB">
      <w:pPr>
        <w:widowControl w:val="0"/>
        <w:numPr>
          <w:ilvl w:val="0"/>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②</w:t>
      </w:r>
      <w:r>
        <w:rPr>
          <w:rFonts w:hint="eastAsia"/>
          <w:lang w:eastAsia="zh-CN"/>
        </w:rPr>
        <w:t>用户可自定义输出图像效果，包括半透明涂色、高亮边缘、标签文字、颜色分配等选项，系统根据用户设置生成个性化标注图像。支持选择需要计算的参数指标，包括长轴短轴比、莱利圆度、边界径向标准差、灰度共生矩阵特征、LBP熵、粉末遮盖率等。</w:t>
      </w:r>
    </w:p>
    <w:p w14:paraId="4EEEFF0C">
      <w:pPr>
        <w:widowControl w:val="0"/>
        <w:numPr>
          <w:ilvl w:val="0"/>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③</w:t>
      </w:r>
      <w:r>
        <w:rPr>
          <w:rFonts w:hint="eastAsia"/>
          <w:lang w:eastAsia="zh-CN"/>
        </w:rPr>
        <w:t>每张图像的分析结果独立保存，批量处理完成后统一展示在报告中心，显著提升批量样本分析效率。</w:t>
      </w:r>
    </w:p>
    <w:p w14:paraId="6F9DB901">
      <w:pPr>
        <w:widowControl w:val="0"/>
        <w:numPr>
          <w:ilvl w:val="0"/>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④</w:t>
      </w:r>
      <w:r>
        <w:rPr>
          <w:rFonts w:hint="eastAsia"/>
          <w:lang w:eastAsia="zh-CN"/>
        </w:rPr>
        <w:t>高级参数计算功能为会员用户提供六种专业分析参数。长轴短轴比通过拟合椭圆计算颗粒的长轴与短轴比值，反映颗粒的椭圆度或细长程度；莱利圆度计算颗粒形状接近圆形的程度，值范围0-1，1表示完美圆形；边界径向标准差量化颗粒边界的不规则程度，值越大表示边界越不规则；灰度共生矩阵特征包括对比度、能量、同质性三个纹理特征，用于描述颗粒表面的纹理特性；LBP熵通过局部二值模式提取纹理复杂度信息；粉末遮盖率计算颗粒覆盖图像总面积的比例。系统根据用户选择的参数进行计算，生成详细的统计数据用于后续分析和可视化。</w:t>
      </w:r>
    </w:p>
    <w:p w14:paraId="525C3F0F">
      <w:pPr>
        <w:pStyle w:val="5"/>
        <w:shd w:val="clear" w:color="auto"/>
        <w:spacing w:after="120"/>
        <w:rPr>
          <w:rFonts w:hint="eastAsia"/>
        </w:rPr>
      </w:pPr>
      <w:r>
        <w:drawing>
          <wp:anchor distT="0" distB="0" distL="114300" distR="114300" simplePos="0" relativeHeight="251682816" behindDoc="0" locked="0" layoutInCell="1" allowOverlap="1">
            <wp:simplePos x="0" y="0"/>
            <wp:positionH relativeFrom="column">
              <wp:posOffset>26670</wp:posOffset>
            </wp:positionH>
            <wp:positionV relativeFrom="paragraph">
              <wp:posOffset>42545</wp:posOffset>
            </wp:positionV>
            <wp:extent cx="4798695" cy="2346325"/>
            <wp:effectExtent l="0" t="0" r="1905" b="3175"/>
            <wp:wrapNone/>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4798695" cy="2346325"/>
                    </a:xfrm>
                    <a:prstGeom prst="rect">
                      <a:avLst/>
                    </a:prstGeom>
                    <a:noFill/>
                    <a:ln>
                      <a:noFill/>
                    </a:ln>
                  </pic:spPr>
                </pic:pic>
              </a:graphicData>
            </a:graphic>
          </wp:anchor>
        </w:drawing>
      </w:r>
    </w:p>
    <w:p w14:paraId="5DC1ACE9">
      <w:pPr>
        <w:rPr>
          <w:rFonts w:hint="eastAsia"/>
        </w:rPr>
      </w:pPr>
    </w:p>
    <w:p w14:paraId="7FA07314">
      <w:pPr>
        <w:rPr>
          <w:rFonts w:hint="eastAsia"/>
        </w:rPr>
      </w:pPr>
    </w:p>
    <w:p w14:paraId="4B8CDE31">
      <w:pPr>
        <w:rPr>
          <w:rFonts w:hint="eastAsia"/>
        </w:rPr>
      </w:pPr>
    </w:p>
    <w:p w14:paraId="6EDFC221">
      <w:pPr>
        <w:rPr>
          <w:rFonts w:hint="eastAsia"/>
        </w:rPr>
      </w:pPr>
    </w:p>
    <w:p w14:paraId="10BE9EAC">
      <w:pPr>
        <w:rPr>
          <w:rFonts w:hint="eastAsia"/>
        </w:rPr>
      </w:pPr>
    </w:p>
    <w:p w14:paraId="313B7BFF">
      <w:pPr>
        <w:rPr>
          <w:rFonts w:hint="eastAsia"/>
        </w:rPr>
      </w:pPr>
    </w:p>
    <w:p w14:paraId="1EF4D4A3">
      <w:pPr>
        <w:rPr>
          <w:rFonts w:hint="eastAsia"/>
        </w:rPr>
      </w:pPr>
    </w:p>
    <w:p w14:paraId="4E5FC568">
      <w:pPr>
        <w:numPr>
          <w:ilvl w:val="0"/>
          <w:numId w:val="8"/>
        </w:numPr>
        <w:ind w:left="0" w:leftChars="0" w:firstLine="0" w:firstLineChars="0"/>
        <w:rPr>
          <w:rFonts w:hint="eastAsia"/>
          <w:lang w:eastAsia="zh-CN"/>
        </w:rPr>
      </w:pPr>
      <w:r>
        <w:rPr>
          <w:rFonts w:hint="eastAsia" w:cs="Times New Roman"/>
          <w:lang w:eastAsia="zh-CN"/>
        </w:rPr>
        <w:t>报告管理与查看功能</w:t>
      </w:r>
    </w:p>
    <w:p w14:paraId="218AE850">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①</w:t>
      </w:r>
      <w:r>
        <w:rPr>
          <w:rFonts w:hint="eastAsia"/>
          <w:lang w:eastAsia="zh-CN"/>
        </w:rPr>
        <w:t>报告管理功能提供历史分析记录的集中管理和查看。系统以卡片形式展示所有分析报告，每个报告卡片显示缩略图、文件名、材料类型、分析类型、创建时间等信息。支持按材料类型筛选，用户可快速定位所需报告。</w:t>
      </w:r>
    </w:p>
    <w:p w14:paraId="48F3F95B">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②</w:t>
      </w:r>
      <w:r>
        <w:rPr>
          <w:rFonts w:hint="eastAsia"/>
          <w:lang w:eastAsia="zh-CN"/>
        </w:rPr>
        <w:t>报告卡片支持点击查看详情，提供删除功能允许用户清理不需要的报告。系统区分普通分析和定制化分析，通过不同标识帮助用户快速识别。界面采用响应式网格布局，适配不同屏幕尺寸，提供良好的浏览体验。</w:t>
      </w:r>
    </w:p>
    <w:p w14:paraId="174F6E2F">
      <w:pPr>
        <w:widowControl w:val="0"/>
        <w:numPr>
          <w:numId w:val="0"/>
        </w:numPr>
        <w:spacing w:after="50" w:afterLines="50" w:line="420" w:lineRule="exact"/>
        <w:jc w:val="both"/>
        <w:rPr>
          <w:rFonts w:hint="eastAsia"/>
          <w:lang w:eastAsia="zh-CN"/>
        </w:rPr>
      </w:pPr>
      <w:r>
        <w:drawing>
          <wp:anchor distT="0" distB="0" distL="114300" distR="114300" simplePos="0" relativeHeight="251683840" behindDoc="0" locked="0" layoutInCell="1" allowOverlap="1">
            <wp:simplePos x="0" y="0"/>
            <wp:positionH relativeFrom="column">
              <wp:posOffset>-21590</wp:posOffset>
            </wp:positionH>
            <wp:positionV relativeFrom="paragraph">
              <wp:posOffset>325120</wp:posOffset>
            </wp:positionV>
            <wp:extent cx="5225415" cy="2573655"/>
            <wp:effectExtent l="0" t="0" r="6985" b="4445"/>
            <wp:wrapNone/>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25415" cy="2573655"/>
                    </a:xfrm>
                    <a:prstGeom prst="rect">
                      <a:avLst/>
                    </a:prstGeom>
                    <a:noFill/>
                    <a:ln>
                      <a:noFill/>
                    </a:ln>
                  </pic:spPr>
                </pic:pic>
              </a:graphicData>
            </a:graphic>
          </wp:anchor>
        </w:drawing>
      </w:r>
      <w:r>
        <w:rPr>
          <w:rFonts w:hint="eastAsia" w:ascii="仿宋" w:hAnsi="仿宋" w:eastAsia="仿宋" w:cs="仿宋"/>
          <w:b w:val="0"/>
          <w:sz w:val="24"/>
          <w:szCs w:val="22"/>
          <w:lang w:val="en-US" w:eastAsia="zh-CN" w:bidi="ar-SA"/>
        </w:rPr>
        <w:t>③</w:t>
      </w:r>
      <w:r>
        <w:rPr>
          <w:rFonts w:hint="eastAsia"/>
          <w:lang w:val="en-US" w:eastAsia="zh-CN"/>
        </w:rPr>
        <w:t>用户在主界面点击查看历史分析按钮或者在导航栏点击报告中心即可。</w:t>
      </w:r>
    </w:p>
    <w:p w14:paraId="0238F3BB">
      <w:pPr>
        <w:widowControl w:val="0"/>
        <w:numPr>
          <w:numId w:val="0"/>
        </w:numPr>
        <w:spacing w:after="50" w:afterLines="50" w:line="420" w:lineRule="exact"/>
        <w:jc w:val="both"/>
        <w:rPr>
          <w:rFonts w:hint="eastAsia"/>
          <w:lang w:eastAsia="zh-CN"/>
        </w:rPr>
      </w:pPr>
    </w:p>
    <w:p w14:paraId="24397EA0">
      <w:pPr>
        <w:widowControl w:val="0"/>
        <w:numPr>
          <w:numId w:val="0"/>
        </w:numPr>
        <w:spacing w:after="50" w:afterLines="50" w:line="420" w:lineRule="exact"/>
        <w:jc w:val="both"/>
        <w:rPr>
          <w:rFonts w:hint="eastAsia"/>
          <w:lang w:eastAsia="zh-CN"/>
        </w:rPr>
      </w:pPr>
    </w:p>
    <w:p w14:paraId="234F7CD8">
      <w:pPr>
        <w:widowControl w:val="0"/>
        <w:numPr>
          <w:numId w:val="0"/>
        </w:numPr>
        <w:spacing w:after="50" w:afterLines="50" w:line="420" w:lineRule="exact"/>
        <w:jc w:val="both"/>
        <w:rPr>
          <w:rFonts w:hint="eastAsia"/>
          <w:lang w:eastAsia="zh-CN"/>
        </w:rPr>
      </w:pPr>
    </w:p>
    <w:p w14:paraId="62C65F17">
      <w:pPr>
        <w:widowControl w:val="0"/>
        <w:numPr>
          <w:numId w:val="0"/>
        </w:numPr>
        <w:spacing w:after="50" w:afterLines="50" w:line="420" w:lineRule="exact"/>
        <w:jc w:val="both"/>
        <w:rPr>
          <w:rFonts w:hint="eastAsia"/>
          <w:lang w:eastAsia="zh-CN"/>
        </w:rPr>
      </w:pPr>
    </w:p>
    <w:p w14:paraId="2719E690">
      <w:pPr>
        <w:widowControl w:val="0"/>
        <w:numPr>
          <w:numId w:val="0"/>
        </w:numPr>
        <w:spacing w:after="50" w:afterLines="50" w:line="420" w:lineRule="exact"/>
        <w:jc w:val="both"/>
        <w:rPr>
          <w:rFonts w:hint="eastAsia"/>
          <w:lang w:eastAsia="zh-CN"/>
        </w:rPr>
      </w:pPr>
    </w:p>
    <w:p w14:paraId="3BADE110">
      <w:pPr>
        <w:widowControl w:val="0"/>
        <w:numPr>
          <w:numId w:val="0"/>
        </w:numPr>
        <w:spacing w:after="50" w:afterLines="50" w:line="420" w:lineRule="exact"/>
        <w:jc w:val="both"/>
        <w:rPr>
          <w:rFonts w:hint="eastAsia"/>
          <w:lang w:eastAsia="zh-CN"/>
        </w:rPr>
      </w:pPr>
    </w:p>
    <w:p w14:paraId="114DE5CF">
      <w:pPr>
        <w:widowControl w:val="0"/>
        <w:numPr>
          <w:numId w:val="0"/>
        </w:numPr>
        <w:spacing w:after="50" w:afterLines="50" w:line="420" w:lineRule="exact"/>
        <w:jc w:val="both"/>
        <w:rPr>
          <w:rFonts w:hint="eastAsia"/>
          <w:lang w:eastAsia="zh-CN"/>
        </w:rPr>
      </w:pPr>
    </w:p>
    <w:p w14:paraId="1DED22C0">
      <w:pPr>
        <w:widowControl w:val="0"/>
        <w:numPr>
          <w:numId w:val="0"/>
        </w:numPr>
        <w:spacing w:after="50" w:afterLines="50" w:line="420" w:lineRule="exact"/>
        <w:jc w:val="both"/>
        <w:rPr>
          <w:rFonts w:hint="eastAsia"/>
          <w:lang w:eastAsia="zh-CN"/>
        </w:rPr>
      </w:pPr>
    </w:p>
    <w:p w14:paraId="1887FAC9">
      <w:pPr>
        <w:numPr>
          <w:ilvl w:val="0"/>
          <w:numId w:val="8"/>
        </w:numPr>
        <w:ind w:left="0" w:leftChars="0" w:firstLine="0" w:firstLineChars="0"/>
        <w:rPr>
          <w:rFonts w:hint="eastAsia"/>
          <w:lang w:eastAsia="zh-CN"/>
        </w:rPr>
      </w:pPr>
      <w:r>
        <w:rPr>
          <w:rFonts w:hint="eastAsia" w:cs="Times New Roman"/>
          <w:lang w:eastAsia="zh-CN"/>
        </w:rPr>
        <w:t>可视化分析功能</w:t>
      </w:r>
    </w:p>
    <w:p w14:paraId="4B9FB624">
      <w:pPr>
        <w:widowControl w:val="0"/>
        <w:numPr>
          <w:numId w:val="0"/>
        </w:numPr>
        <w:spacing w:after="50" w:afterLines="50" w:line="420" w:lineRule="exact"/>
        <w:jc w:val="both"/>
        <w:rPr>
          <w:rFonts w:hint="eastAsia" w:cs="Times New Roman"/>
          <w:lang w:eastAsia="zh-CN"/>
        </w:rPr>
      </w:pPr>
      <w:r>
        <w:rPr>
          <w:rFonts w:hint="eastAsia" w:ascii="仿宋" w:hAnsi="仿宋" w:eastAsia="仿宋" w:cs="仿宋"/>
          <w:b w:val="0"/>
          <w:sz w:val="24"/>
          <w:szCs w:val="22"/>
          <w:lang w:val="en-US" w:eastAsia="zh-CN" w:bidi="ar-SA"/>
        </w:rPr>
        <w:t>①</w:t>
      </w:r>
      <w:r>
        <w:rPr>
          <w:rFonts w:hint="eastAsia" w:ascii="仿宋" w:hAnsi="仿宋" w:cs="仿宋"/>
          <w:b w:val="0"/>
          <w:sz w:val="24"/>
          <w:szCs w:val="22"/>
          <w:lang w:val="en-US" w:eastAsia="zh-CN" w:bidi="ar-SA"/>
        </w:rPr>
        <w:t>可</w:t>
      </w:r>
      <w:r>
        <w:rPr>
          <w:rFonts w:hint="eastAsia" w:cs="Times New Roman"/>
          <w:lang w:eastAsia="zh-CN"/>
        </w:rPr>
        <w:t>视化分析功能为会员用户提供定制化分析结果的详细图表展示和解释说明。</w:t>
      </w:r>
    </w:p>
    <w:p w14:paraId="43BC54A7">
      <w:pPr>
        <w:widowControl w:val="0"/>
        <w:numPr>
          <w:numId w:val="0"/>
        </w:numPr>
        <w:spacing w:after="50" w:afterLines="50" w:line="420" w:lineRule="exact"/>
        <w:jc w:val="both"/>
        <w:rPr>
          <w:rFonts w:hint="eastAsia" w:cs="Times New Roman"/>
          <w:lang w:eastAsia="zh-CN"/>
        </w:rPr>
      </w:pPr>
      <w:r>
        <w:rPr>
          <w:rFonts w:hint="eastAsia" w:ascii="仿宋" w:hAnsi="仿宋" w:eastAsia="仿宋" w:cs="仿宋"/>
          <w:b w:val="0"/>
          <w:sz w:val="24"/>
          <w:szCs w:val="22"/>
          <w:lang w:val="en-US" w:eastAsia="zh-CN" w:bidi="ar-SA"/>
        </w:rPr>
        <w:t>②</w:t>
      </w:r>
      <w:r>
        <w:rPr>
          <w:rFonts w:hint="eastAsia" w:cs="Times New Roman"/>
          <w:lang w:eastAsia="zh-CN"/>
        </w:rPr>
        <w:t>系统生成多种类型的可视化图表：形状分布散点图展示每个颗粒在圆度-长轴短轴比二维空间中的分布，区分圆形和不规则颗粒；边缘触碰对比图对比触碰边缘与未触碰边缘颗粒在多个维度上的差异；圆度分布直方图展示所有颗粒的圆度值分布情况；长轴短轴比分布直方图展示所有颗粒的长轴短轴比分布情况；GLCM特征对比图展示灰度共生矩阵纹理特征的对比。每个图表均配有详细的分析说明，包括指标含义、计算方法、当前分析结果解读及建议，帮助用户深入理解分析数据。</w:t>
      </w:r>
    </w:p>
    <w:p w14:paraId="0C7A8121">
      <w:pPr>
        <w:widowControl w:val="0"/>
        <w:numPr>
          <w:numId w:val="0"/>
        </w:numPr>
        <w:spacing w:after="50" w:afterLines="50" w:line="420" w:lineRule="exact"/>
        <w:jc w:val="both"/>
        <w:rPr>
          <w:rFonts w:hint="default" w:cs="Times New Roman"/>
          <w:lang w:val="en-US" w:eastAsia="zh-CN"/>
        </w:rPr>
      </w:pPr>
      <w:r>
        <w:rPr>
          <w:rFonts w:hint="eastAsia" w:ascii="仿宋" w:hAnsi="仿宋" w:eastAsia="仿宋" w:cs="仿宋"/>
          <w:b w:val="0"/>
          <w:sz w:val="24"/>
          <w:szCs w:val="22"/>
          <w:lang w:val="en-US" w:eastAsia="zh-CN" w:bidi="ar-SA"/>
        </w:rPr>
        <w:t>③</w:t>
      </w:r>
      <w:r>
        <w:rPr>
          <w:rFonts w:hint="eastAsia" w:cs="Times New Roman"/>
          <w:lang w:val="en-US" w:eastAsia="zh-CN"/>
        </w:rPr>
        <w:t>这部分只展示部分可视化内容。</w:t>
      </w:r>
    </w:p>
    <w:p w14:paraId="326D2B94">
      <w:pPr>
        <w:widowControl w:val="0"/>
        <w:numPr>
          <w:numId w:val="0"/>
        </w:numPr>
        <w:spacing w:after="50" w:afterLines="50" w:line="420" w:lineRule="exact"/>
        <w:jc w:val="both"/>
        <w:rPr>
          <w:rFonts w:hint="eastAsia" w:cs="Times New Roman"/>
          <w:lang w:eastAsia="zh-CN"/>
        </w:rPr>
      </w:pPr>
    </w:p>
    <w:p w14:paraId="095020AC">
      <w:pPr>
        <w:widowControl w:val="0"/>
        <w:numPr>
          <w:numId w:val="0"/>
        </w:numPr>
        <w:spacing w:after="50" w:afterLines="50" w:line="420" w:lineRule="exact"/>
        <w:jc w:val="both"/>
        <w:rPr>
          <w:rFonts w:hint="eastAsia" w:cs="Times New Roman"/>
          <w:lang w:eastAsia="zh-CN"/>
        </w:rPr>
      </w:pPr>
    </w:p>
    <w:p w14:paraId="2A23C58D">
      <w:pPr>
        <w:widowControl w:val="0"/>
        <w:numPr>
          <w:numId w:val="0"/>
        </w:numPr>
        <w:spacing w:after="50" w:afterLines="50" w:line="420" w:lineRule="exact"/>
        <w:jc w:val="both"/>
        <w:rPr>
          <w:rFonts w:hint="eastAsia" w:cs="Times New Roman"/>
          <w:lang w:eastAsia="zh-CN"/>
        </w:rPr>
      </w:pPr>
      <w:r>
        <w:drawing>
          <wp:anchor distT="0" distB="0" distL="114300" distR="114300" simplePos="0" relativeHeight="251684864" behindDoc="0" locked="0" layoutInCell="1" allowOverlap="1">
            <wp:simplePos x="0" y="0"/>
            <wp:positionH relativeFrom="column">
              <wp:posOffset>55245</wp:posOffset>
            </wp:positionH>
            <wp:positionV relativeFrom="paragraph">
              <wp:posOffset>37465</wp:posOffset>
            </wp:positionV>
            <wp:extent cx="4847590" cy="2374900"/>
            <wp:effectExtent l="0" t="0" r="3810" b="0"/>
            <wp:wrapNone/>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9"/>
                    <a:stretch>
                      <a:fillRect/>
                    </a:stretch>
                  </pic:blipFill>
                  <pic:spPr>
                    <a:xfrm>
                      <a:off x="0" y="0"/>
                      <a:ext cx="4847590" cy="2374900"/>
                    </a:xfrm>
                    <a:prstGeom prst="rect">
                      <a:avLst/>
                    </a:prstGeom>
                    <a:noFill/>
                    <a:ln>
                      <a:noFill/>
                    </a:ln>
                  </pic:spPr>
                </pic:pic>
              </a:graphicData>
            </a:graphic>
          </wp:anchor>
        </w:drawing>
      </w:r>
    </w:p>
    <w:p w14:paraId="671370A1">
      <w:pPr>
        <w:widowControl w:val="0"/>
        <w:numPr>
          <w:numId w:val="0"/>
        </w:numPr>
        <w:spacing w:after="50" w:afterLines="50" w:line="420" w:lineRule="exact"/>
        <w:jc w:val="both"/>
        <w:rPr>
          <w:rFonts w:hint="eastAsia" w:cs="Times New Roman"/>
          <w:lang w:eastAsia="zh-CN"/>
        </w:rPr>
      </w:pPr>
    </w:p>
    <w:p w14:paraId="6D13C3FD">
      <w:pPr>
        <w:widowControl w:val="0"/>
        <w:numPr>
          <w:numId w:val="0"/>
        </w:numPr>
        <w:spacing w:after="50" w:afterLines="50" w:line="420" w:lineRule="exact"/>
        <w:jc w:val="both"/>
        <w:rPr>
          <w:rFonts w:hint="eastAsia" w:cs="Times New Roman"/>
          <w:lang w:eastAsia="zh-CN"/>
        </w:rPr>
      </w:pPr>
    </w:p>
    <w:p w14:paraId="235A6A3D">
      <w:pPr>
        <w:widowControl w:val="0"/>
        <w:numPr>
          <w:numId w:val="0"/>
        </w:numPr>
        <w:spacing w:after="50" w:afterLines="50" w:line="420" w:lineRule="exact"/>
        <w:jc w:val="both"/>
        <w:rPr>
          <w:rFonts w:hint="eastAsia" w:cs="Times New Roman"/>
          <w:lang w:eastAsia="zh-CN"/>
        </w:rPr>
      </w:pPr>
    </w:p>
    <w:p w14:paraId="53E5C12F">
      <w:pPr>
        <w:widowControl w:val="0"/>
        <w:numPr>
          <w:numId w:val="0"/>
        </w:numPr>
        <w:spacing w:after="50" w:afterLines="50" w:line="420" w:lineRule="exact"/>
        <w:jc w:val="both"/>
        <w:rPr>
          <w:rFonts w:hint="eastAsia" w:cs="Times New Roman"/>
          <w:lang w:eastAsia="zh-CN"/>
        </w:rPr>
      </w:pPr>
    </w:p>
    <w:p w14:paraId="4658B4A3">
      <w:pPr>
        <w:widowControl w:val="0"/>
        <w:numPr>
          <w:numId w:val="0"/>
        </w:numPr>
        <w:spacing w:after="50" w:afterLines="50" w:line="420" w:lineRule="exact"/>
        <w:jc w:val="both"/>
        <w:rPr>
          <w:rFonts w:hint="eastAsia" w:cs="Times New Roman"/>
          <w:lang w:eastAsia="zh-CN"/>
        </w:rPr>
      </w:pPr>
    </w:p>
    <w:p w14:paraId="562303FD">
      <w:pPr>
        <w:widowControl w:val="0"/>
        <w:numPr>
          <w:numId w:val="0"/>
        </w:numPr>
        <w:spacing w:after="50" w:afterLines="50" w:line="420" w:lineRule="exact"/>
        <w:jc w:val="both"/>
        <w:rPr>
          <w:rFonts w:hint="eastAsia" w:cs="Times New Roman"/>
          <w:lang w:eastAsia="zh-CN"/>
        </w:rPr>
      </w:pPr>
      <w:r>
        <w:drawing>
          <wp:anchor distT="0" distB="0" distL="114300" distR="114300" simplePos="0" relativeHeight="251685888" behindDoc="0" locked="0" layoutInCell="1" allowOverlap="1">
            <wp:simplePos x="0" y="0"/>
            <wp:positionH relativeFrom="column">
              <wp:posOffset>52705</wp:posOffset>
            </wp:positionH>
            <wp:positionV relativeFrom="paragraph">
              <wp:posOffset>80010</wp:posOffset>
            </wp:positionV>
            <wp:extent cx="4853940" cy="2400300"/>
            <wp:effectExtent l="0" t="0" r="1016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0"/>
                    <a:stretch>
                      <a:fillRect/>
                    </a:stretch>
                  </pic:blipFill>
                  <pic:spPr>
                    <a:xfrm>
                      <a:off x="0" y="0"/>
                      <a:ext cx="4853940" cy="2400300"/>
                    </a:xfrm>
                    <a:prstGeom prst="rect">
                      <a:avLst/>
                    </a:prstGeom>
                    <a:noFill/>
                    <a:ln>
                      <a:noFill/>
                    </a:ln>
                  </pic:spPr>
                </pic:pic>
              </a:graphicData>
            </a:graphic>
          </wp:anchor>
        </w:drawing>
      </w:r>
    </w:p>
    <w:p w14:paraId="20B8C5F0">
      <w:pPr>
        <w:widowControl w:val="0"/>
        <w:numPr>
          <w:numId w:val="0"/>
        </w:numPr>
        <w:spacing w:after="50" w:afterLines="50" w:line="420" w:lineRule="exact"/>
        <w:jc w:val="both"/>
        <w:rPr>
          <w:rFonts w:hint="eastAsia" w:cs="Times New Roman"/>
          <w:lang w:eastAsia="zh-CN"/>
        </w:rPr>
      </w:pPr>
    </w:p>
    <w:p w14:paraId="59FA3BA7">
      <w:pPr>
        <w:widowControl w:val="0"/>
        <w:numPr>
          <w:numId w:val="0"/>
        </w:numPr>
        <w:spacing w:after="50" w:afterLines="50" w:line="420" w:lineRule="exact"/>
        <w:jc w:val="both"/>
        <w:rPr>
          <w:rFonts w:hint="eastAsia" w:cs="Times New Roman"/>
          <w:lang w:eastAsia="zh-CN"/>
        </w:rPr>
      </w:pPr>
    </w:p>
    <w:p w14:paraId="50B3AB36">
      <w:pPr>
        <w:widowControl w:val="0"/>
        <w:numPr>
          <w:numId w:val="0"/>
        </w:numPr>
        <w:spacing w:after="50" w:afterLines="50" w:line="420" w:lineRule="exact"/>
        <w:jc w:val="both"/>
        <w:rPr>
          <w:rFonts w:hint="eastAsia" w:cs="Times New Roman"/>
          <w:lang w:eastAsia="zh-CN"/>
        </w:rPr>
      </w:pPr>
    </w:p>
    <w:p w14:paraId="428AEB67">
      <w:pPr>
        <w:widowControl w:val="0"/>
        <w:numPr>
          <w:numId w:val="0"/>
        </w:numPr>
        <w:spacing w:after="50" w:afterLines="50" w:line="420" w:lineRule="exact"/>
        <w:jc w:val="both"/>
        <w:rPr>
          <w:rFonts w:hint="eastAsia" w:cs="Times New Roman"/>
          <w:lang w:eastAsia="zh-CN"/>
        </w:rPr>
      </w:pPr>
    </w:p>
    <w:p w14:paraId="4B6C73A8">
      <w:pPr>
        <w:widowControl w:val="0"/>
        <w:numPr>
          <w:numId w:val="0"/>
        </w:numPr>
        <w:spacing w:after="50" w:afterLines="50" w:line="420" w:lineRule="exact"/>
        <w:jc w:val="both"/>
        <w:rPr>
          <w:rFonts w:hint="eastAsia" w:cs="Times New Roman"/>
          <w:lang w:eastAsia="zh-CN"/>
        </w:rPr>
      </w:pPr>
    </w:p>
    <w:p w14:paraId="117286CB">
      <w:pPr>
        <w:widowControl w:val="0"/>
        <w:numPr>
          <w:numId w:val="0"/>
        </w:numPr>
        <w:spacing w:after="50" w:afterLines="50" w:line="420" w:lineRule="exact"/>
        <w:jc w:val="both"/>
        <w:rPr>
          <w:rFonts w:hint="eastAsia" w:cs="Times New Roman"/>
          <w:lang w:eastAsia="zh-CN"/>
        </w:rPr>
      </w:pPr>
    </w:p>
    <w:p w14:paraId="508073EA">
      <w:pPr>
        <w:widowControl w:val="0"/>
        <w:numPr>
          <w:numId w:val="0"/>
        </w:numPr>
        <w:spacing w:after="50" w:afterLines="50" w:line="420" w:lineRule="exact"/>
        <w:jc w:val="both"/>
        <w:rPr>
          <w:rFonts w:hint="eastAsia" w:cs="Times New Roman"/>
          <w:lang w:eastAsia="zh-CN"/>
        </w:rPr>
      </w:pPr>
      <w:r>
        <w:drawing>
          <wp:anchor distT="0" distB="0" distL="114300" distR="114300" simplePos="0" relativeHeight="251686912" behindDoc="0" locked="0" layoutInCell="1" allowOverlap="1">
            <wp:simplePos x="0" y="0"/>
            <wp:positionH relativeFrom="column">
              <wp:posOffset>55245</wp:posOffset>
            </wp:positionH>
            <wp:positionV relativeFrom="paragraph">
              <wp:posOffset>101600</wp:posOffset>
            </wp:positionV>
            <wp:extent cx="4855845" cy="2359660"/>
            <wp:effectExtent l="0" t="0" r="8255" b="2540"/>
            <wp:wrapNone/>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4855845" cy="2359660"/>
                    </a:xfrm>
                    <a:prstGeom prst="rect">
                      <a:avLst/>
                    </a:prstGeom>
                    <a:noFill/>
                    <a:ln>
                      <a:noFill/>
                    </a:ln>
                  </pic:spPr>
                </pic:pic>
              </a:graphicData>
            </a:graphic>
          </wp:anchor>
        </w:drawing>
      </w:r>
    </w:p>
    <w:p w14:paraId="67E3B9E1">
      <w:pPr>
        <w:widowControl w:val="0"/>
        <w:numPr>
          <w:numId w:val="0"/>
        </w:numPr>
        <w:spacing w:after="50" w:afterLines="50" w:line="420" w:lineRule="exact"/>
        <w:jc w:val="both"/>
        <w:rPr>
          <w:rFonts w:hint="eastAsia" w:cs="Times New Roman"/>
          <w:lang w:eastAsia="zh-CN"/>
        </w:rPr>
      </w:pPr>
    </w:p>
    <w:p w14:paraId="413BE39F">
      <w:pPr>
        <w:widowControl w:val="0"/>
        <w:numPr>
          <w:numId w:val="0"/>
        </w:numPr>
        <w:spacing w:after="50" w:afterLines="50" w:line="420" w:lineRule="exact"/>
        <w:jc w:val="both"/>
        <w:rPr>
          <w:rFonts w:hint="eastAsia" w:cs="Times New Roman"/>
          <w:lang w:eastAsia="zh-CN"/>
        </w:rPr>
      </w:pPr>
    </w:p>
    <w:p w14:paraId="59B2D7BD">
      <w:pPr>
        <w:widowControl w:val="0"/>
        <w:numPr>
          <w:numId w:val="0"/>
        </w:numPr>
        <w:spacing w:after="50" w:afterLines="50" w:line="420" w:lineRule="exact"/>
        <w:jc w:val="both"/>
        <w:rPr>
          <w:rFonts w:hint="eastAsia" w:cs="Times New Roman"/>
          <w:lang w:eastAsia="zh-CN"/>
        </w:rPr>
      </w:pPr>
    </w:p>
    <w:p w14:paraId="715014F5">
      <w:pPr>
        <w:widowControl w:val="0"/>
        <w:numPr>
          <w:numId w:val="0"/>
        </w:numPr>
        <w:spacing w:after="50" w:afterLines="50" w:line="420" w:lineRule="exact"/>
        <w:jc w:val="both"/>
        <w:rPr>
          <w:rFonts w:hint="eastAsia" w:cs="Times New Roman"/>
          <w:lang w:eastAsia="zh-CN"/>
        </w:rPr>
      </w:pPr>
    </w:p>
    <w:p w14:paraId="7FE7BC57">
      <w:pPr>
        <w:widowControl w:val="0"/>
        <w:numPr>
          <w:numId w:val="0"/>
        </w:numPr>
        <w:spacing w:after="50" w:afterLines="50" w:line="420" w:lineRule="exact"/>
        <w:jc w:val="both"/>
        <w:rPr>
          <w:rFonts w:hint="eastAsia" w:cs="Times New Roman"/>
          <w:lang w:eastAsia="zh-CN"/>
        </w:rPr>
      </w:pPr>
    </w:p>
    <w:p w14:paraId="35F249F7">
      <w:pPr>
        <w:widowControl w:val="0"/>
        <w:numPr>
          <w:numId w:val="0"/>
        </w:numPr>
        <w:spacing w:after="50" w:afterLines="50" w:line="420" w:lineRule="exact"/>
        <w:jc w:val="both"/>
        <w:rPr>
          <w:rFonts w:hint="eastAsia" w:cs="Times New Roman"/>
          <w:lang w:eastAsia="zh-CN"/>
        </w:rPr>
      </w:pPr>
    </w:p>
    <w:p w14:paraId="0BE9A8FE">
      <w:pPr>
        <w:widowControl w:val="0"/>
        <w:numPr>
          <w:numId w:val="0"/>
        </w:numPr>
        <w:spacing w:after="50" w:afterLines="50" w:line="420" w:lineRule="exact"/>
        <w:jc w:val="both"/>
        <w:rPr>
          <w:rFonts w:hint="eastAsia" w:cs="Times New Roman"/>
          <w:lang w:eastAsia="zh-CN"/>
        </w:rPr>
      </w:pPr>
    </w:p>
    <w:p w14:paraId="14EB5D17">
      <w:pPr>
        <w:numPr>
          <w:ilvl w:val="0"/>
          <w:numId w:val="8"/>
        </w:numPr>
        <w:ind w:left="0" w:leftChars="0" w:firstLine="0" w:firstLineChars="0"/>
        <w:rPr>
          <w:rFonts w:hint="eastAsia"/>
          <w:lang w:eastAsia="zh-CN"/>
        </w:rPr>
      </w:pPr>
      <w:r>
        <w:rPr>
          <w:rFonts w:hint="eastAsia"/>
          <w:lang w:eastAsia="zh-CN"/>
        </w:rPr>
        <w:t>PDF报告导出功能</w:t>
      </w:r>
    </w:p>
    <w:p w14:paraId="3CB1D281">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①</w:t>
      </w:r>
      <w:r>
        <w:rPr>
          <w:rFonts w:hint="eastAsia"/>
          <w:lang w:eastAsia="zh-CN"/>
        </w:rPr>
        <w:t>PDF报告导出功能将分析结果导出为专业的PDF格式报告。报告包含基本信息表格：文件名、材料类型、分析类型、创建时间等、检测结果图像、分析数据表格和可视化图表。</w:t>
      </w:r>
    </w:p>
    <w:p w14:paraId="73D38F64">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②</w:t>
      </w:r>
      <w:r>
        <w:rPr>
          <w:rFonts w:hint="eastAsia"/>
          <w:lang w:eastAsia="zh-CN"/>
        </w:rPr>
        <w:t>对于定制化分析，报告还包含定制化分析指标表格和多种可视化图表：形状分布饼图、圆度分布直方图、长轴短轴比分布直方图、形状分布散点图、边缘触碰对比图、GLCM特征对比图等。</w:t>
      </w:r>
    </w:p>
    <w:p w14:paraId="6C377FA8">
      <w:pPr>
        <w:widowControl w:val="0"/>
        <w:numPr>
          <w:numId w:val="0"/>
        </w:numPr>
        <w:spacing w:after="50" w:afterLines="50" w:line="420" w:lineRule="exact"/>
        <w:jc w:val="both"/>
        <w:rPr>
          <w:rFonts w:hint="eastAsia"/>
          <w:lang w:eastAsia="zh-CN"/>
        </w:rPr>
      </w:pPr>
      <w:r>
        <w:rPr>
          <w:rFonts w:hint="eastAsia" w:ascii="仿宋" w:hAnsi="仿宋" w:eastAsia="仿宋" w:cs="仿宋"/>
          <w:b w:val="0"/>
          <w:sz w:val="24"/>
          <w:szCs w:val="22"/>
          <w:lang w:val="en-US" w:eastAsia="zh-CN" w:bidi="ar-SA"/>
        </w:rPr>
        <w:t>③</w:t>
      </w:r>
      <w:r>
        <w:rPr>
          <w:rFonts w:hint="eastAsia"/>
          <w:lang w:eastAsia="zh-CN"/>
        </w:rPr>
        <w:t>报告采用专业排版设计，支持中文字体显示，包含检测人员和审核人员签名区域，适用于科研报告、质量检测文档等正式场合。系统使用ReportLab库生成PDF，自动处理图表插入和格式排版。</w:t>
      </w:r>
    </w:p>
    <w:p w14:paraId="71680FB8">
      <w:pPr>
        <w:widowControl w:val="0"/>
        <w:numPr>
          <w:numId w:val="0"/>
        </w:numPr>
        <w:spacing w:after="50" w:afterLines="50" w:line="420" w:lineRule="exact"/>
        <w:jc w:val="both"/>
        <w:rPr>
          <w:rFonts w:hint="default"/>
          <w:lang w:val="en-US" w:eastAsia="zh-CN"/>
        </w:rPr>
      </w:pPr>
      <w:r>
        <w:drawing>
          <wp:anchor distT="0" distB="0" distL="114300" distR="114300" simplePos="0" relativeHeight="251687936" behindDoc="0" locked="0" layoutInCell="1" allowOverlap="1">
            <wp:simplePos x="0" y="0"/>
            <wp:positionH relativeFrom="column">
              <wp:posOffset>848360</wp:posOffset>
            </wp:positionH>
            <wp:positionV relativeFrom="paragraph">
              <wp:posOffset>530860</wp:posOffset>
            </wp:positionV>
            <wp:extent cx="2606040" cy="3696970"/>
            <wp:effectExtent l="0" t="0" r="10160" b="11430"/>
            <wp:wrapNone/>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2"/>
                    <a:stretch>
                      <a:fillRect/>
                    </a:stretch>
                  </pic:blipFill>
                  <pic:spPr>
                    <a:xfrm>
                      <a:off x="0" y="0"/>
                      <a:ext cx="2606040" cy="3696970"/>
                    </a:xfrm>
                    <a:prstGeom prst="rect">
                      <a:avLst/>
                    </a:prstGeom>
                    <a:noFill/>
                    <a:ln>
                      <a:noFill/>
                    </a:ln>
                  </pic:spPr>
                </pic:pic>
              </a:graphicData>
            </a:graphic>
          </wp:anchor>
        </w:drawing>
      </w:r>
      <w:r>
        <w:rPr>
          <w:rFonts w:hint="eastAsia" w:ascii="仿宋" w:hAnsi="仿宋" w:eastAsia="仿宋" w:cs="仿宋"/>
          <w:b w:val="0"/>
          <w:sz w:val="24"/>
          <w:szCs w:val="22"/>
          <w:lang w:val="en-US" w:eastAsia="zh-CN" w:bidi="ar-SA"/>
        </w:rPr>
        <w:t>④</w:t>
      </w:r>
      <w:r>
        <w:rPr>
          <w:rFonts w:hint="eastAsia"/>
          <w:lang w:val="en-US" w:eastAsia="zh-CN"/>
        </w:rPr>
        <w:t>在分析报告界面点击生成PDF报告按钮即可生成一份PDF报告导出以供他人查看。这里也只展示部分。</w:t>
      </w:r>
    </w:p>
    <w:p w14:paraId="67A8233A">
      <w:pPr>
        <w:widowControl w:val="0"/>
        <w:numPr>
          <w:numId w:val="0"/>
        </w:numPr>
        <w:spacing w:after="50" w:afterLines="50" w:line="420" w:lineRule="exact"/>
        <w:jc w:val="both"/>
        <w:rPr>
          <w:rFonts w:hint="eastAsia"/>
          <w:lang w:eastAsia="zh-CN"/>
        </w:rPr>
      </w:pPr>
    </w:p>
    <w:p w14:paraId="6557278B">
      <w:pPr>
        <w:widowControl w:val="0"/>
        <w:numPr>
          <w:numId w:val="0"/>
        </w:numPr>
        <w:spacing w:after="50" w:afterLines="50" w:line="420" w:lineRule="exact"/>
        <w:jc w:val="both"/>
        <w:rPr>
          <w:rFonts w:hint="eastAsia"/>
          <w:lang w:eastAsia="zh-CN"/>
        </w:rPr>
      </w:pPr>
    </w:p>
    <w:p w14:paraId="26973CBF">
      <w:pPr>
        <w:widowControl w:val="0"/>
        <w:numPr>
          <w:numId w:val="0"/>
        </w:numPr>
        <w:spacing w:after="50" w:afterLines="50" w:line="420" w:lineRule="exact"/>
        <w:jc w:val="both"/>
        <w:rPr>
          <w:rFonts w:hint="eastAsia"/>
          <w:lang w:eastAsia="zh-CN"/>
        </w:rPr>
      </w:pPr>
    </w:p>
    <w:p w14:paraId="062C4002">
      <w:pPr>
        <w:widowControl w:val="0"/>
        <w:numPr>
          <w:numId w:val="0"/>
        </w:numPr>
        <w:spacing w:after="50" w:afterLines="50" w:line="420" w:lineRule="exact"/>
        <w:jc w:val="both"/>
        <w:rPr>
          <w:rFonts w:hint="eastAsia"/>
          <w:lang w:eastAsia="zh-CN"/>
        </w:rPr>
      </w:pPr>
    </w:p>
    <w:p w14:paraId="5C88E8DE">
      <w:pPr>
        <w:widowControl w:val="0"/>
        <w:numPr>
          <w:numId w:val="0"/>
        </w:numPr>
        <w:spacing w:after="50" w:afterLines="50" w:line="420" w:lineRule="exact"/>
        <w:jc w:val="both"/>
        <w:rPr>
          <w:rFonts w:hint="eastAsia"/>
          <w:lang w:eastAsia="zh-CN"/>
        </w:rPr>
      </w:pPr>
    </w:p>
    <w:p w14:paraId="16C92442">
      <w:pPr>
        <w:widowControl w:val="0"/>
        <w:numPr>
          <w:numId w:val="0"/>
        </w:numPr>
        <w:spacing w:after="50" w:afterLines="50" w:line="420" w:lineRule="exact"/>
        <w:jc w:val="both"/>
        <w:rPr>
          <w:rFonts w:hint="eastAsia"/>
          <w:lang w:eastAsia="zh-CN"/>
        </w:rPr>
      </w:pPr>
    </w:p>
    <w:p w14:paraId="73508F27">
      <w:pPr>
        <w:widowControl w:val="0"/>
        <w:numPr>
          <w:numId w:val="0"/>
        </w:numPr>
        <w:spacing w:after="50" w:afterLines="50" w:line="420" w:lineRule="exact"/>
        <w:jc w:val="both"/>
        <w:rPr>
          <w:rFonts w:hint="eastAsia"/>
          <w:lang w:eastAsia="zh-CN"/>
        </w:rPr>
      </w:pPr>
    </w:p>
    <w:p w14:paraId="0A219FDC">
      <w:pPr>
        <w:widowControl w:val="0"/>
        <w:numPr>
          <w:numId w:val="0"/>
        </w:numPr>
        <w:spacing w:after="50" w:afterLines="50" w:line="420" w:lineRule="exact"/>
        <w:jc w:val="both"/>
        <w:rPr>
          <w:rFonts w:hint="eastAsia"/>
          <w:lang w:eastAsia="zh-CN"/>
        </w:rPr>
      </w:pPr>
    </w:p>
    <w:p w14:paraId="6067DA29">
      <w:pPr>
        <w:widowControl w:val="0"/>
        <w:numPr>
          <w:numId w:val="0"/>
        </w:numPr>
        <w:spacing w:after="50" w:afterLines="50" w:line="420" w:lineRule="exact"/>
        <w:jc w:val="both"/>
        <w:rPr>
          <w:rFonts w:hint="eastAsia"/>
          <w:lang w:eastAsia="zh-CN"/>
        </w:rPr>
      </w:pPr>
    </w:p>
    <w:p w14:paraId="56271D0F">
      <w:pPr>
        <w:widowControl w:val="0"/>
        <w:numPr>
          <w:numId w:val="0"/>
        </w:numPr>
        <w:spacing w:after="50" w:afterLines="50" w:line="420" w:lineRule="exact"/>
        <w:jc w:val="both"/>
        <w:rPr>
          <w:rFonts w:hint="eastAsia"/>
          <w:lang w:eastAsia="zh-CN"/>
        </w:rPr>
      </w:pPr>
      <w:r>
        <w:drawing>
          <wp:anchor distT="0" distB="0" distL="114300" distR="114300" simplePos="0" relativeHeight="251688960" behindDoc="0" locked="0" layoutInCell="1" allowOverlap="1">
            <wp:simplePos x="0" y="0"/>
            <wp:positionH relativeFrom="column">
              <wp:posOffset>1109345</wp:posOffset>
            </wp:positionH>
            <wp:positionV relativeFrom="paragraph">
              <wp:posOffset>179070</wp:posOffset>
            </wp:positionV>
            <wp:extent cx="2258695" cy="2223770"/>
            <wp:effectExtent l="0" t="0" r="1905" b="1143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3"/>
                    <a:stretch>
                      <a:fillRect/>
                    </a:stretch>
                  </pic:blipFill>
                  <pic:spPr>
                    <a:xfrm>
                      <a:off x="0" y="0"/>
                      <a:ext cx="2258695" cy="2223770"/>
                    </a:xfrm>
                    <a:prstGeom prst="rect">
                      <a:avLst/>
                    </a:prstGeom>
                    <a:noFill/>
                    <a:ln>
                      <a:noFill/>
                    </a:ln>
                  </pic:spPr>
                </pic:pic>
              </a:graphicData>
            </a:graphic>
          </wp:anchor>
        </w:drawing>
      </w:r>
    </w:p>
    <w:p w14:paraId="4FD8E753">
      <w:pPr>
        <w:widowControl w:val="0"/>
        <w:numPr>
          <w:numId w:val="0"/>
        </w:numPr>
        <w:spacing w:after="50" w:afterLines="50" w:line="420" w:lineRule="exact"/>
        <w:jc w:val="both"/>
        <w:rPr>
          <w:rFonts w:hint="eastAsia"/>
          <w:lang w:eastAsia="zh-CN"/>
        </w:rPr>
      </w:pPr>
    </w:p>
    <w:p w14:paraId="5FD60C50">
      <w:pPr>
        <w:widowControl w:val="0"/>
        <w:numPr>
          <w:numId w:val="0"/>
        </w:numPr>
        <w:spacing w:after="50" w:afterLines="50" w:line="420" w:lineRule="exact"/>
        <w:jc w:val="both"/>
        <w:rPr>
          <w:rFonts w:hint="eastAsia"/>
          <w:lang w:eastAsia="zh-CN"/>
        </w:rPr>
      </w:pPr>
    </w:p>
    <w:p w14:paraId="29C5FA04">
      <w:pPr>
        <w:widowControl w:val="0"/>
        <w:numPr>
          <w:numId w:val="0"/>
        </w:numPr>
        <w:spacing w:after="50" w:afterLines="50" w:line="420" w:lineRule="exact"/>
        <w:jc w:val="both"/>
        <w:rPr>
          <w:rFonts w:hint="eastAsia"/>
          <w:lang w:eastAsia="zh-CN"/>
        </w:rPr>
      </w:pPr>
    </w:p>
    <w:p w14:paraId="40F1116A">
      <w:pPr>
        <w:widowControl w:val="0"/>
        <w:numPr>
          <w:numId w:val="0"/>
        </w:numPr>
        <w:spacing w:after="50" w:afterLines="50" w:line="420" w:lineRule="exact"/>
        <w:jc w:val="both"/>
        <w:rPr>
          <w:rFonts w:hint="eastAsia"/>
          <w:lang w:eastAsia="zh-CN"/>
        </w:rPr>
      </w:pPr>
    </w:p>
    <w:p w14:paraId="1E4EFB22">
      <w:pPr>
        <w:widowControl w:val="0"/>
        <w:numPr>
          <w:numId w:val="0"/>
        </w:numPr>
        <w:spacing w:after="50" w:afterLines="50" w:line="420" w:lineRule="exact"/>
        <w:jc w:val="both"/>
        <w:rPr>
          <w:rFonts w:hint="eastAsia"/>
          <w:lang w:eastAsia="zh-CN"/>
        </w:rPr>
      </w:pPr>
    </w:p>
    <w:p w14:paraId="0105BB1A">
      <w:pPr>
        <w:widowControl w:val="0"/>
        <w:numPr>
          <w:numId w:val="0"/>
        </w:numPr>
        <w:spacing w:after="50" w:afterLines="50" w:line="420" w:lineRule="exact"/>
        <w:jc w:val="both"/>
        <w:rPr>
          <w:rFonts w:hint="eastAsia"/>
          <w:lang w:eastAsia="zh-CN"/>
        </w:rPr>
      </w:pPr>
    </w:p>
    <w:p w14:paraId="5C8522FF">
      <w:pPr>
        <w:numPr>
          <w:ilvl w:val="0"/>
          <w:numId w:val="8"/>
        </w:numPr>
        <w:ind w:left="0" w:leftChars="0" w:firstLine="0" w:firstLineChars="0"/>
        <w:rPr>
          <w:rFonts w:hint="eastAsia"/>
          <w:lang w:val="en-US" w:eastAsia="zh-CN"/>
        </w:rPr>
      </w:pPr>
      <w:r>
        <w:rPr>
          <w:rFonts w:hint="eastAsia"/>
          <w:lang w:val="en-US" w:eastAsia="zh-CN"/>
        </w:rPr>
        <w:t>个人中心管理功能与会员申请与审批功能</w:t>
      </w:r>
      <w:r>
        <w:rPr>
          <w:rFonts w:hint="eastAsia"/>
          <w:lang w:eastAsia="zh-CN"/>
        </w:rPr>
        <w:br w:type="textWrapping"/>
      </w:r>
      <w:r>
        <w:rPr>
          <w:rFonts w:hint="eastAsia" w:ascii="仿宋" w:hAnsi="仿宋" w:eastAsia="仿宋" w:cs="仿宋"/>
          <w:b w:val="0"/>
          <w:sz w:val="24"/>
          <w:szCs w:val="22"/>
          <w:lang w:val="en-US" w:eastAsia="zh-CN" w:bidi="ar-SA"/>
        </w:rPr>
        <w:t>①</w:t>
      </w:r>
      <w:r>
        <w:rPr>
          <w:rFonts w:hint="eastAsia"/>
          <w:lang w:eastAsia="zh-CN"/>
        </w:rPr>
        <w:t>个人中心管理功能允许用户查看和编辑个人信息。用户可修改真实姓名、职位/职称、联系电话等信息。系统显示用户角色：普通用户、会员、管理员、分析师和会员申请状态：无申请、待审核、已通过、已拒绝，这些信息由系统管理不可直接修改。提供电子签名功能，用户可在画布上使用鼠标或触摸屏进行签名，签名以图片形式保存，用于报告签署。支持清除和重新签名，签名数据实时保存。</w:t>
      </w:r>
    </w:p>
    <w:p w14:paraId="38472EB3">
      <w:pPr>
        <w:numPr>
          <w:numId w:val="0"/>
        </w:numPr>
        <w:ind w:leftChars="0"/>
        <w:rPr>
          <w:rFonts w:hint="eastAsia"/>
          <w:lang w:val="en-US" w:eastAsia="zh-CN"/>
        </w:rPr>
      </w:pPr>
      <w:r>
        <w:rPr>
          <w:rFonts w:hint="eastAsia"/>
          <w:lang w:eastAsia="zh-CN"/>
        </w:rPr>
        <w:drawing>
          <wp:anchor distT="0" distB="0" distL="114300" distR="114300" simplePos="0" relativeHeight="251689984" behindDoc="0" locked="0" layoutInCell="1" allowOverlap="1">
            <wp:simplePos x="0" y="0"/>
            <wp:positionH relativeFrom="column">
              <wp:posOffset>-29210</wp:posOffset>
            </wp:positionH>
            <wp:positionV relativeFrom="paragraph">
              <wp:posOffset>575945</wp:posOffset>
            </wp:positionV>
            <wp:extent cx="5264785" cy="3562985"/>
            <wp:effectExtent l="0" t="0" r="5715" b="5715"/>
            <wp:wrapNone/>
            <wp:docPr id="39" name="图片 39" descr="Metal Microstructure AI-2025-12-10-12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Metal Microstructure AI-2025-12-10-125627"/>
                    <pic:cNvPicPr>
                      <a:picLocks noChangeAspect="1"/>
                    </pic:cNvPicPr>
                  </pic:nvPicPr>
                  <pic:blipFill>
                    <a:blip r:embed="rId44"/>
                    <a:stretch>
                      <a:fillRect/>
                    </a:stretch>
                  </pic:blipFill>
                  <pic:spPr>
                    <a:xfrm>
                      <a:off x="0" y="0"/>
                      <a:ext cx="5264785" cy="3562985"/>
                    </a:xfrm>
                    <a:prstGeom prst="rect">
                      <a:avLst/>
                    </a:prstGeom>
                  </pic:spPr>
                </pic:pic>
              </a:graphicData>
            </a:graphic>
          </wp:anchor>
        </w:drawing>
      </w:r>
      <w:r>
        <w:rPr>
          <w:rFonts w:hint="eastAsia" w:ascii="仿宋" w:hAnsi="仿宋" w:eastAsia="仿宋" w:cs="仿宋"/>
          <w:b w:val="0"/>
          <w:sz w:val="24"/>
          <w:szCs w:val="22"/>
          <w:lang w:val="en-US" w:eastAsia="zh-CN" w:bidi="ar-SA"/>
        </w:rPr>
        <w:t>②</w:t>
      </w:r>
      <w:r>
        <w:rPr>
          <w:rFonts w:hint="eastAsia"/>
          <w:lang w:eastAsia="zh-CN"/>
        </w:rPr>
        <w:t>普通用户可在个人中心申请成为会员，提交申请后等待管理员审核。</w:t>
      </w:r>
      <w:r>
        <w:rPr>
          <w:rFonts w:hint="eastAsia"/>
          <w:lang w:val="en-US" w:eastAsia="zh-CN"/>
        </w:rPr>
        <w:t>主页面导航栏点击个人中心即可查看。</w:t>
      </w:r>
    </w:p>
    <w:p w14:paraId="5645C50A">
      <w:pPr>
        <w:numPr>
          <w:numId w:val="0"/>
        </w:numPr>
        <w:ind w:leftChars="0"/>
        <w:rPr>
          <w:rFonts w:hint="eastAsia"/>
          <w:lang w:eastAsia="zh-CN"/>
        </w:rPr>
      </w:pPr>
    </w:p>
    <w:p w14:paraId="3F160B9E">
      <w:pPr>
        <w:numPr>
          <w:numId w:val="0"/>
        </w:numPr>
        <w:ind w:leftChars="0"/>
        <w:rPr>
          <w:rFonts w:hint="eastAsia"/>
          <w:lang w:eastAsia="zh-CN"/>
        </w:rPr>
      </w:pPr>
    </w:p>
    <w:p w14:paraId="3130F1E6">
      <w:pPr>
        <w:numPr>
          <w:numId w:val="0"/>
        </w:numPr>
        <w:ind w:leftChars="0"/>
        <w:rPr>
          <w:rFonts w:hint="eastAsia"/>
          <w:lang w:eastAsia="zh-CN"/>
        </w:rPr>
      </w:pPr>
    </w:p>
    <w:p w14:paraId="0EF7CBC1">
      <w:pPr>
        <w:numPr>
          <w:numId w:val="0"/>
        </w:numPr>
        <w:ind w:leftChars="0"/>
        <w:rPr>
          <w:rFonts w:hint="eastAsia"/>
          <w:lang w:eastAsia="zh-CN"/>
        </w:rPr>
      </w:pPr>
    </w:p>
    <w:p w14:paraId="35E5D1F9">
      <w:pPr>
        <w:numPr>
          <w:numId w:val="0"/>
        </w:numPr>
        <w:ind w:leftChars="0"/>
        <w:rPr>
          <w:rFonts w:hint="eastAsia"/>
          <w:lang w:eastAsia="zh-CN"/>
        </w:rPr>
      </w:pPr>
    </w:p>
    <w:p w14:paraId="149C1581">
      <w:pPr>
        <w:numPr>
          <w:numId w:val="0"/>
        </w:numPr>
        <w:ind w:leftChars="0"/>
        <w:rPr>
          <w:rFonts w:hint="eastAsia"/>
          <w:lang w:eastAsia="zh-CN"/>
        </w:rPr>
      </w:pPr>
    </w:p>
    <w:p w14:paraId="79DA1E6B">
      <w:pPr>
        <w:numPr>
          <w:numId w:val="0"/>
        </w:numPr>
        <w:ind w:leftChars="0"/>
        <w:rPr>
          <w:rFonts w:hint="eastAsia"/>
          <w:lang w:eastAsia="zh-CN"/>
        </w:rPr>
      </w:pPr>
    </w:p>
    <w:p w14:paraId="5E9EDBC2">
      <w:pPr>
        <w:numPr>
          <w:numId w:val="0"/>
        </w:numPr>
        <w:ind w:leftChars="0"/>
        <w:rPr>
          <w:rFonts w:hint="eastAsia"/>
          <w:lang w:eastAsia="zh-CN"/>
        </w:rPr>
      </w:pPr>
    </w:p>
    <w:p w14:paraId="0628800A">
      <w:pPr>
        <w:numPr>
          <w:numId w:val="0"/>
        </w:numPr>
        <w:ind w:leftChars="0"/>
        <w:rPr>
          <w:rFonts w:hint="eastAsia"/>
          <w:lang w:eastAsia="zh-CN"/>
        </w:rPr>
      </w:pPr>
    </w:p>
    <w:p w14:paraId="609E7C92">
      <w:pPr>
        <w:numPr>
          <w:numId w:val="0"/>
        </w:numPr>
        <w:ind w:leftChars="0"/>
        <w:rPr>
          <w:rFonts w:hint="eastAsia"/>
          <w:lang w:eastAsia="zh-CN"/>
        </w:rPr>
      </w:pPr>
    </w:p>
    <w:p w14:paraId="5BFB5950">
      <w:pPr>
        <w:numPr>
          <w:numId w:val="0"/>
        </w:numPr>
        <w:ind w:leftChars="0"/>
        <w:rPr>
          <w:rFonts w:hint="eastAsia"/>
          <w:lang w:eastAsia="zh-CN"/>
        </w:rPr>
      </w:pPr>
    </w:p>
    <w:p w14:paraId="7B117F3A">
      <w:pPr>
        <w:numPr>
          <w:numId w:val="0"/>
        </w:numPr>
        <w:ind w:leftChars="0"/>
        <w:jc w:val="center"/>
        <w:rPr>
          <w:rFonts w:hint="eastAsia"/>
        </w:rPr>
      </w:pPr>
      <w:r>
        <w:rPr>
          <w:rFonts w:hint="eastAsia"/>
          <w:lang w:val="en-US" w:eastAsia="zh-CN"/>
        </w:rPr>
        <w:t>网页建立逻辑架构图</w:t>
      </w:r>
      <w:bookmarkStart w:id="183" w:name="_GoBack"/>
      <w:bookmarkEnd w:id="183"/>
    </w:p>
    <w:p w14:paraId="1CF927A1">
      <w:pPr>
        <w:pStyle w:val="5"/>
        <w:shd w:val="clear" w:color="auto"/>
        <w:spacing w:after="120"/>
        <w:rPr>
          <w:rFonts w:hint="eastAsia"/>
        </w:rPr>
      </w:pPr>
      <w:r>
        <w:rPr>
          <w:rFonts w:hint="eastAsia"/>
        </w:rPr>
        <w:t>3.2.5 技术研发</w:t>
      </w:r>
      <w:bookmarkEnd w:id="27"/>
    </w:p>
    <w:p w14:paraId="58CB7168">
      <w:pPr>
        <w:pStyle w:val="5"/>
        <w:shd w:val="clear" w:color="auto"/>
        <w:spacing w:after="12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本项目的核心技术研发不仅聚焦于算法与软件，更以坚实的材料学实验为基石，确保AI模型与工业实际需求紧密结合。</w:t>
      </w:r>
      <w:r>
        <w:rPr>
          <w:rFonts w:hint="eastAsia" w:ascii="仿宋" w:hAnsi="仿宋" w:cs="仿宋"/>
          <w:b w:val="0"/>
          <w:sz w:val="24"/>
          <w:szCs w:val="22"/>
          <w:lang w:val="en-US" w:eastAsia="zh-CN" w:bidi="ar-SA"/>
        </w:rPr>
        <w:t>团队</w:t>
      </w:r>
      <w:r>
        <w:rPr>
          <w:rFonts w:hint="eastAsia" w:ascii="仿宋" w:hAnsi="仿宋" w:eastAsia="仿宋" w:cs="仿宋"/>
          <w:b w:val="0"/>
          <w:sz w:val="24"/>
          <w:szCs w:val="22"/>
          <w:lang w:val="en-US" w:eastAsia="zh-CN" w:bidi="ar-SA"/>
        </w:rPr>
        <w:t>在以下方面构建完整的实验研发能力与数据生成闭环：</w:t>
      </w:r>
    </w:p>
    <w:p w14:paraId="79B26A62">
      <w:pPr>
        <w:pStyle w:val="5"/>
        <w:shd w:val="clear" w:color="auto"/>
        <w:spacing w:after="12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（1）自有材料实验与表征能力</w:t>
      </w:r>
    </w:p>
    <w:p w14:paraId="6009452E">
      <w:pPr>
        <w:spacing w:after="120"/>
        <w:rPr>
          <w:rFonts w:hint="eastAsia" w:ascii="仿宋" w:hAnsi="仿宋" w:eastAsia="仿宋" w:cs="仿宋"/>
          <w:lang w:eastAsia="zh-CN"/>
        </w:rPr>
      </w:pPr>
      <w:r>
        <w:rPr>
          <w:rFonts w:hint="eastAsia" w:ascii="仿宋" w:hAnsi="仿宋" w:eastAsia="仿宋" w:cs="仿宋"/>
        </w:rPr>
        <w:t>为确保AI模型能够识别和处理真实的、多样的材料微观图像，</w:t>
      </w:r>
      <w:r>
        <w:rPr>
          <w:rFonts w:hint="eastAsia" w:ascii="仿宋" w:hAnsi="仿宋" w:cs="仿宋"/>
          <w:lang w:val="en-US" w:eastAsia="zh-CN"/>
        </w:rPr>
        <w:t>本项目</w:t>
      </w:r>
      <w:r>
        <w:rPr>
          <w:rFonts w:hint="eastAsia" w:ascii="仿宋" w:hAnsi="仿宋" w:eastAsia="仿宋" w:cs="仿宋"/>
        </w:rPr>
        <w:t>建立标准化的材料制备与表征流程，并配备必要的实验设备</w:t>
      </w:r>
      <w:r>
        <w:rPr>
          <w:rFonts w:hint="eastAsia" w:ascii="仿宋" w:hAnsi="仿宋" w:cs="仿宋"/>
          <w:lang w:eastAsia="zh-CN"/>
        </w:rPr>
        <w:t>：</w:t>
      </w:r>
    </w:p>
    <w:p w14:paraId="03CA1CF0">
      <w:pPr>
        <w:spacing w:after="120"/>
        <w:rPr>
          <w:rFonts w:hint="eastAsia" w:ascii="仿宋" w:hAnsi="仿宋" w:eastAsia="仿宋" w:cs="仿宋"/>
        </w:rPr>
      </w:pPr>
      <w:r>
        <w:rPr>
          <w:rFonts w:hint="eastAsia" w:ascii="仿宋" w:hAnsi="仿宋" w:cs="仿宋"/>
          <w:lang w:val="en-US" w:eastAsia="zh-CN"/>
        </w:rPr>
        <w:t>①</w:t>
      </w:r>
      <w:r>
        <w:rPr>
          <w:rFonts w:hint="eastAsia" w:ascii="仿宋" w:hAnsi="仿宋" w:eastAsia="仿宋" w:cs="仿宋"/>
        </w:rPr>
        <w:t>材料制备环节</w:t>
      </w:r>
      <w:r>
        <w:rPr>
          <w:rFonts w:hint="eastAsia" w:ascii="仿宋" w:hAnsi="仿宋" w:cs="仿宋"/>
          <w:lang w:val="en-US" w:eastAsia="zh-CN"/>
        </w:rPr>
        <w:t>团队</w:t>
      </w:r>
      <w:r>
        <w:rPr>
          <w:rFonts w:hint="eastAsia" w:ascii="仿宋" w:hAnsi="仿宋" w:eastAsia="仿宋" w:cs="仿宋"/>
        </w:rPr>
        <w:t>利用行星式球磨机对316L不锈钢、Ti-6Al-4V钛合金等金属粉末进行可控的混合与合金化处理，并通过电磁振筛机进行粒径分级，系统获取不同工艺状态下的粉末样本</w:t>
      </w:r>
      <w:r>
        <w:rPr>
          <w:rFonts w:hint="eastAsia" w:ascii="仿宋" w:hAnsi="仿宋" w:cs="仿宋"/>
          <w:lang w:eastAsia="zh-CN"/>
        </w:rPr>
        <w:t>，</w:t>
      </w:r>
      <w:r>
        <w:rPr>
          <w:rFonts w:hint="eastAsia" w:ascii="仿宋" w:hAnsi="仿宋" w:eastAsia="仿宋" w:cs="仿宋"/>
        </w:rPr>
        <w:t>如15-53μm、53-150μm等典型粒径区间的标准化样品。</w:t>
      </w:r>
    </w:p>
    <w:p w14:paraId="2F626352">
      <w:pPr>
        <w:spacing w:after="120"/>
        <w:rPr>
          <w:rFonts w:hint="eastAsia" w:ascii="仿宋" w:hAnsi="仿宋" w:eastAsia="仿宋" w:cs="仿宋"/>
        </w:rPr>
      </w:pPr>
      <w:r>
        <w:rPr>
          <w:rFonts w:hint="eastAsia" w:ascii="仿宋" w:hAnsi="仿宋" w:cs="仿宋"/>
          <w:lang w:val="en-US" w:eastAsia="zh-CN"/>
        </w:rPr>
        <w:t>②</w:t>
      </w:r>
      <w:r>
        <w:rPr>
          <w:rFonts w:hint="eastAsia" w:ascii="仿宋" w:hAnsi="仿宋" w:eastAsia="仿宋" w:cs="仿宋"/>
        </w:rPr>
        <w:t>在表征环节，</w:t>
      </w:r>
      <w:r>
        <w:rPr>
          <w:rFonts w:hint="eastAsia" w:ascii="仿宋" w:hAnsi="仿宋" w:cs="仿宋"/>
          <w:lang w:val="en-US" w:eastAsia="zh-CN"/>
        </w:rPr>
        <w:t>团队</w:t>
      </w:r>
      <w:r>
        <w:rPr>
          <w:rFonts w:hint="eastAsia" w:ascii="仿宋" w:hAnsi="仿宋" w:eastAsia="仿宋" w:cs="仿宋"/>
        </w:rPr>
        <w:t>严格执行金相制样流程，采用</w:t>
      </w:r>
      <w:r>
        <w:rPr>
          <w:rFonts w:hint="eastAsia" w:ascii="仿宋" w:hAnsi="仿宋" w:cs="仿宋"/>
          <w:lang w:val="en-US" w:eastAsia="zh-CN"/>
        </w:rPr>
        <w:t>高分辨率</w:t>
      </w:r>
      <w:r>
        <w:rPr>
          <w:rFonts w:hint="eastAsia" w:ascii="仿宋" w:hAnsi="仿宋" w:eastAsia="仿宋" w:cs="仿宋"/>
        </w:rPr>
        <w:t>倒置式金相显微镜观测组织演变；运用场发射扫描电镜配合能谱分析，实现形貌与成分的精准对应；针对纳米尺度特征，</w:t>
      </w:r>
      <w:r>
        <w:rPr>
          <w:rFonts w:hint="eastAsia" w:ascii="仿宋" w:hAnsi="仿宋" w:cs="仿宋"/>
          <w:lang w:val="en-US" w:eastAsia="zh-CN"/>
        </w:rPr>
        <w:t>制备超薄样品并利用</w:t>
      </w:r>
      <w:r>
        <w:rPr>
          <w:rFonts w:hint="eastAsia" w:ascii="仿宋" w:hAnsi="仿宋" w:eastAsia="仿宋" w:cs="仿宋"/>
        </w:rPr>
        <w:t>透射电镜获取原子级结构信息。</w:t>
      </w:r>
    </w:p>
    <w:p w14:paraId="1A6D762E">
      <w:pPr>
        <w:spacing w:after="120"/>
        <w:rPr>
          <w:rFonts w:hint="eastAsia" w:ascii="仿宋" w:hAnsi="仿宋" w:eastAsia="仿宋" w:cs="仿宋"/>
        </w:rPr>
      </w:pPr>
    </w:p>
    <w:p w14:paraId="0F7176CC">
      <w:pPr>
        <w:spacing w:after="120" w:line="240" w:lineRule="auto"/>
        <w:jc w:val="right"/>
        <w:rPr>
          <w:rFonts w:hint="eastAsia" w:ascii="仿宋" w:hAnsi="仿宋" w:eastAsia="仿宋" w:cs="仿宋"/>
          <w:lang w:eastAsia="zh-CN"/>
        </w:rPr>
      </w:pPr>
      <w:r>
        <w:rPr>
          <w:rFonts w:hint="eastAsia" w:ascii="仿宋" w:hAnsi="仿宋" w:eastAsia="仿宋" w:cs="仿宋"/>
          <w:lang w:eastAsia="zh-CN"/>
        </w:rPr>
        <w:drawing>
          <wp:anchor distT="0" distB="0" distL="114300" distR="114300" simplePos="0" relativeHeight="251662336" behindDoc="0" locked="0" layoutInCell="1" allowOverlap="1">
            <wp:simplePos x="0" y="0"/>
            <wp:positionH relativeFrom="column">
              <wp:posOffset>770255</wp:posOffset>
            </wp:positionH>
            <wp:positionV relativeFrom="paragraph">
              <wp:posOffset>-312420</wp:posOffset>
            </wp:positionV>
            <wp:extent cx="3489960" cy="2616200"/>
            <wp:effectExtent l="0" t="0" r="0" b="5080"/>
            <wp:wrapTopAndBottom/>
            <wp:docPr id="1" name="图片 1" descr="93d6fee9669c4cdaa38862397043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3d6fee9669c4cdaa388623970434865"/>
                    <pic:cNvPicPr>
                      <a:picLocks noChangeAspect="1"/>
                    </pic:cNvPicPr>
                  </pic:nvPicPr>
                  <pic:blipFill>
                    <a:blip r:embed="rId45"/>
                    <a:stretch>
                      <a:fillRect/>
                    </a:stretch>
                  </pic:blipFill>
                  <pic:spPr>
                    <a:xfrm>
                      <a:off x="0" y="0"/>
                      <a:ext cx="3489960" cy="2616200"/>
                    </a:xfrm>
                    <a:prstGeom prst="rect">
                      <a:avLst/>
                    </a:prstGeom>
                  </pic:spPr>
                </pic:pic>
              </a:graphicData>
            </a:graphic>
          </wp:anchor>
        </w:drawing>
      </w:r>
    </w:p>
    <w:p w14:paraId="7F111F9C">
      <w:pPr>
        <w:spacing w:after="120"/>
        <w:jc w:val="center"/>
        <w:rPr>
          <w:rFonts w:hint="eastAsia" w:ascii="仿宋" w:hAnsi="仿宋" w:eastAsia="仿宋" w:cs="仿宋"/>
        </w:rPr>
      </w:pPr>
      <w:r>
        <w:rPr>
          <w:rFonts w:hint="eastAsia" w:ascii="仿宋" w:hAnsi="仿宋" w:cs="仿宋"/>
          <w:lang w:val="en-US" w:eastAsia="zh-CN"/>
        </w:rPr>
        <w:t xml:space="preserve">图 </w:t>
      </w:r>
      <w:r>
        <w:rPr>
          <w:rFonts w:hint="eastAsia" w:ascii="仿宋" w:hAnsi="仿宋" w:eastAsia="仿宋" w:cs="仿宋"/>
        </w:rPr>
        <w:t>团队成员操作电镜的照片</w:t>
      </w:r>
    </w:p>
    <w:p w14:paraId="05F0B3B4">
      <w:pPr>
        <w:spacing w:before="120" w:after="120" w:line="288" w:lineRule="auto"/>
        <w:jc w:val="left"/>
        <w:rPr>
          <w:rFonts w:hint="default" w:ascii="仿宋" w:hAnsi="仿宋" w:eastAsia="仿宋" w:cs="仿宋"/>
          <w:lang w:val="en-US" w:eastAsia="zh-CN"/>
        </w:rPr>
      </w:pPr>
      <w:r>
        <w:rPr>
          <w:rFonts w:hint="eastAsia" w:ascii="仿宋" w:hAnsi="仿宋" w:cs="仿宋"/>
          <w:lang w:eastAsia="zh-CN"/>
        </w:rPr>
        <w:t>（</w:t>
      </w:r>
      <w:r>
        <w:rPr>
          <w:rFonts w:hint="eastAsia" w:ascii="仿宋" w:hAnsi="仿宋" w:cs="仿宋"/>
          <w:lang w:val="en-US" w:eastAsia="zh-CN"/>
        </w:rPr>
        <w:t>2）AI算法应用</w:t>
      </w:r>
    </w:p>
    <w:p w14:paraId="0B8D8C60">
      <w:pPr>
        <w:spacing w:before="120" w:after="120" w:line="288" w:lineRule="auto"/>
        <w:jc w:val="left"/>
        <w:rPr>
          <w:rFonts w:hint="eastAsia" w:ascii="仿宋" w:hAnsi="仿宋" w:cs="仿宋"/>
        </w:rPr>
      </w:pPr>
      <w:r>
        <w:rPr>
          <w:rFonts w:hint="eastAsia" w:ascii="仿宋" w:hAnsi="仿宋" w:cs="仿宋"/>
        </w:rPr>
        <w:t>本项目以AI深度学习卷积神经网络为基础，具备从显微图像中快速预测材料宏观性能的核心功能，针对新材料研发周期长、工业质检成本高的行业痛点，本项目采用云端SaaS平台的模式，将分析过程缩短至分钟级，将服务门槛降至最低。其核心算法架构</w:t>
      </w:r>
      <w:r>
        <w:rPr>
          <w:rFonts w:hint="eastAsia" w:ascii="仿宋" w:hAnsi="仿宋" w:cs="仿宋"/>
          <w:lang w:val="en-US" w:eastAsia="zh-CN"/>
        </w:rPr>
        <w:t>如下</w:t>
      </w:r>
      <w:r>
        <w:rPr>
          <w:rFonts w:hint="eastAsia" w:ascii="仿宋" w:hAnsi="仿宋" w:cs="仿宋"/>
        </w:rPr>
        <w:t>：</w:t>
      </w:r>
    </w:p>
    <w:p w14:paraId="62C8EE69">
      <w:pPr>
        <w:spacing w:before="120" w:after="120" w:line="288" w:lineRule="auto"/>
        <w:jc w:val="center"/>
        <w:rPr>
          <w:rFonts w:hint="eastAsia" w:ascii="仿宋" w:hAnsi="仿宋" w:cs="仿宋"/>
        </w:rPr>
      </w:pPr>
      <w:r>
        <w:rPr>
          <w:rFonts w:hint="eastAsia" w:ascii="仿宋" w:hAnsi="仿宋" w:cs="仿宋"/>
        </w:rPr>
        <w:t>表 软件核心架构</w:t>
      </w: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0" w:type="dxa"/>
          <w:bottom w:w="0" w:type="dxa"/>
          <w:right w:w="0" w:type="dxa"/>
        </w:tblCellMar>
      </w:tblPr>
      <w:tblGrid>
        <w:gridCol w:w="1082"/>
        <w:gridCol w:w="2669"/>
        <w:gridCol w:w="2113"/>
        <w:gridCol w:w="2981"/>
      </w:tblGrid>
      <w:tr w14:paraId="152151B5">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nil"/>
              <w:left w:val="nil"/>
              <w:bottom w:val="nil"/>
              <w:right w:val="single" w:color="auto" w:sz="4" w:space="0"/>
            </w:tcBorders>
            <w:shd w:val="clear" w:color="auto" w:fill="F2F2F2"/>
            <w:tcMar>
              <w:top w:w="180" w:type="dxa"/>
              <w:left w:w="270" w:type="dxa"/>
              <w:bottom w:w="180" w:type="dxa"/>
              <w:right w:w="270" w:type="dxa"/>
            </w:tcMar>
            <w:vAlign w:val="center"/>
          </w:tcPr>
          <w:p w14:paraId="3AEDEE00">
            <w:pPr>
              <w:spacing w:before="120" w:after="120" w:line="288" w:lineRule="auto"/>
              <w:jc w:val="left"/>
              <w:rPr>
                <w:rFonts w:hint="eastAsia" w:ascii="仿宋" w:hAnsi="仿宋" w:cs="仿宋"/>
                <w:b/>
                <w:bCs/>
              </w:rPr>
            </w:pPr>
            <w:r>
              <w:rPr>
                <w:rFonts w:hint="eastAsia" w:ascii="仿宋" w:hAnsi="仿宋" w:cs="仿宋"/>
                <w:b/>
                <w:bCs/>
              </w:rPr>
              <w:t>算法层级</w:t>
            </w:r>
          </w:p>
        </w:tc>
        <w:tc>
          <w:tcPr>
            <w:tcW w:w="0" w:type="auto"/>
            <w:tcBorders>
              <w:top w:val="nil"/>
              <w:left w:val="nil"/>
              <w:bottom w:val="nil"/>
              <w:right w:val="single" w:color="auto" w:sz="4" w:space="0"/>
            </w:tcBorders>
            <w:shd w:val="clear" w:color="auto" w:fill="F2F2F2"/>
            <w:tcMar>
              <w:top w:w="180" w:type="dxa"/>
              <w:left w:w="270" w:type="dxa"/>
              <w:bottom w:w="180" w:type="dxa"/>
              <w:right w:w="270" w:type="dxa"/>
            </w:tcMar>
            <w:vAlign w:val="center"/>
          </w:tcPr>
          <w:p w14:paraId="473A3B1A">
            <w:pPr>
              <w:spacing w:before="120" w:after="120" w:line="288" w:lineRule="auto"/>
              <w:jc w:val="left"/>
              <w:rPr>
                <w:rFonts w:hint="eastAsia" w:ascii="仿宋" w:hAnsi="仿宋" w:cs="仿宋"/>
                <w:b/>
                <w:bCs/>
              </w:rPr>
            </w:pPr>
            <w:r>
              <w:rPr>
                <w:rFonts w:hint="eastAsia" w:ascii="仿宋" w:hAnsi="仿宋" w:cs="仿宋"/>
                <w:b/>
                <w:bCs/>
              </w:rPr>
              <w:t>核心技术选型</w:t>
            </w:r>
          </w:p>
        </w:tc>
        <w:tc>
          <w:tcPr>
            <w:tcW w:w="0" w:type="auto"/>
            <w:tcBorders>
              <w:top w:val="nil"/>
              <w:left w:val="nil"/>
              <w:bottom w:val="nil"/>
              <w:right w:val="single" w:color="auto" w:sz="4" w:space="0"/>
            </w:tcBorders>
            <w:shd w:val="clear" w:color="auto" w:fill="F2F2F2"/>
            <w:tcMar>
              <w:top w:w="180" w:type="dxa"/>
              <w:left w:w="270" w:type="dxa"/>
              <w:bottom w:w="180" w:type="dxa"/>
              <w:right w:w="270" w:type="dxa"/>
            </w:tcMar>
            <w:vAlign w:val="center"/>
          </w:tcPr>
          <w:p w14:paraId="3BDA6A37">
            <w:pPr>
              <w:spacing w:before="120" w:after="120" w:line="288" w:lineRule="auto"/>
              <w:jc w:val="left"/>
              <w:rPr>
                <w:rFonts w:hint="eastAsia" w:ascii="仿宋" w:hAnsi="仿宋" w:cs="仿宋"/>
                <w:b/>
                <w:bCs/>
              </w:rPr>
            </w:pPr>
            <w:r>
              <w:rPr>
                <w:rFonts w:hint="eastAsia" w:ascii="仿宋" w:hAnsi="仿宋" w:cs="仿宋"/>
                <w:b/>
                <w:bCs/>
              </w:rPr>
              <w:t>功能目标</w:t>
            </w:r>
          </w:p>
        </w:tc>
        <w:tc>
          <w:tcPr>
            <w:tcW w:w="0" w:type="auto"/>
            <w:tcBorders>
              <w:top w:val="nil"/>
              <w:left w:val="nil"/>
              <w:bottom w:val="nil"/>
              <w:right w:val="nil"/>
            </w:tcBorders>
            <w:shd w:val="clear" w:color="auto" w:fill="F2F2F2"/>
            <w:tcMar>
              <w:top w:w="180" w:type="dxa"/>
              <w:left w:w="270" w:type="dxa"/>
              <w:bottom w:w="180" w:type="dxa"/>
              <w:right w:w="270" w:type="dxa"/>
            </w:tcMar>
            <w:vAlign w:val="center"/>
          </w:tcPr>
          <w:p w14:paraId="6EE774CA">
            <w:pPr>
              <w:spacing w:before="120" w:after="120" w:line="288" w:lineRule="auto"/>
              <w:jc w:val="left"/>
              <w:rPr>
                <w:rFonts w:hint="eastAsia" w:ascii="仿宋" w:hAnsi="仿宋" w:cs="仿宋"/>
                <w:b/>
                <w:bCs/>
              </w:rPr>
            </w:pPr>
            <w:r>
              <w:rPr>
                <w:rFonts w:hint="eastAsia" w:ascii="仿宋" w:hAnsi="仿宋" w:cs="仿宋"/>
                <w:b/>
                <w:bCs/>
              </w:rPr>
              <w:t>技术优势</w:t>
            </w:r>
          </w:p>
        </w:tc>
      </w:tr>
      <w:tr w14:paraId="0875F080">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single" w:color="auto" w:sz="4" w:space="0"/>
            </w:tcBorders>
            <w:tcMar>
              <w:top w:w="180" w:type="dxa"/>
              <w:left w:w="270" w:type="dxa"/>
              <w:bottom w:w="180" w:type="dxa"/>
              <w:right w:w="270" w:type="dxa"/>
            </w:tcMar>
            <w:vAlign w:val="center"/>
          </w:tcPr>
          <w:p w14:paraId="1EA10A98">
            <w:pPr>
              <w:spacing w:before="120" w:after="120" w:line="288" w:lineRule="auto"/>
              <w:jc w:val="left"/>
              <w:rPr>
                <w:rFonts w:hint="eastAsia" w:ascii="仿宋" w:hAnsi="仿宋" w:cs="仿宋"/>
              </w:rPr>
            </w:pPr>
            <w:r>
              <w:rPr>
                <w:rFonts w:hint="eastAsia" w:ascii="仿宋" w:hAnsi="仿宋" w:cs="仿宋"/>
              </w:rPr>
              <w:t>基础解析层</w:t>
            </w:r>
          </w:p>
        </w:tc>
        <w:tc>
          <w:tcPr>
            <w:tcW w:w="0" w:type="auto"/>
            <w:tcBorders>
              <w:top w:val="nil"/>
              <w:left w:val="nil"/>
              <w:bottom w:val="nil"/>
              <w:right w:val="single" w:color="auto" w:sz="4" w:space="0"/>
            </w:tcBorders>
            <w:tcMar>
              <w:top w:w="180" w:type="dxa"/>
              <w:left w:w="270" w:type="dxa"/>
              <w:bottom w:w="180" w:type="dxa"/>
              <w:right w:w="270" w:type="dxa"/>
            </w:tcMar>
            <w:vAlign w:val="center"/>
          </w:tcPr>
          <w:p w14:paraId="76B0A72D">
            <w:pPr>
              <w:spacing w:before="120" w:after="120" w:line="288" w:lineRule="auto"/>
              <w:jc w:val="left"/>
              <w:rPr>
                <w:rFonts w:hint="eastAsia" w:ascii="仿宋" w:hAnsi="仿宋" w:cs="仿宋"/>
              </w:rPr>
            </w:pPr>
            <w:r>
              <w:rPr>
                <w:rFonts w:hint="eastAsia" w:ascii="仿宋" w:hAnsi="仿宋" w:cs="仿宋"/>
                <w:highlight w:val="yellow"/>
              </w:rPr>
              <w:t>改进型U-Net分割</w:t>
            </w:r>
            <w:r>
              <w:rPr>
                <w:rFonts w:hint="eastAsia" w:ascii="仿宋" w:hAnsi="仿宋" w:cs="仿宋"/>
              </w:rPr>
              <w:t>网络、ResNet50 分类网络</w:t>
            </w:r>
          </w:p>
        </w:tc>
        <w:tc>
          <w:tcPr>
            <w:tcW w:w="0" w:type="auto"/>
            <w:tcBorders>
              <w:top w:val="nil"/>
              <w:left w:val="nil"/>
              <w:bottom w:val="nil"/>
              <w:right w:val="single" w:color="auto" w:sz="4" w:space="0"/>
            </w:tcBorders>
            <w:tcMar>
              <w:top w:w="180" w:type="dxa"/>
              <w:left w:w="270" w:type="dxa"/>
              <w:bottom w:w="180" w:type="dxa"/>
              <w:right w:w="270" w:type="dxa"/>
            </w:tcMar>
            <w:vAlign w:val="center"/>
          </w:tcPr>
          <w:p w14:paraId="2FC2CEDE">
            <w:pPr>
              <w:spacing w:before="120" w:after="120" w:line="288" w:lineRule="auto"/>
              <w:jc w:val="left"/>
              <w:rPr>
                <w:rFonts w:hint="eastAsia" w:ascii="仿宋" w:hAnsi="仿宋" w:cs="仿宋"/>
              </w:rPr>
            </w:pPr>
            <w:r>
              <w:rPr>
                <w:rFonts w:hint="eastAsia" w:ascii="仿宋" w:hAnsi="仿宋" w:cs="仿宋"/>
              </w:rPr>
              <w:t>精准提取显微图像中的关键特征</w:t>
            </w:r>
          </w:p>
        </w:tc>
        <w:tc>
          <w:tcPr>
            <w:tcW w:w="0" w:type="auto"/>
            <w:tcBorders>
              <w:top w:val="nil"/>
              <w:left w:val="nil"/>
              <w:bottom w:val="nil"/>
              <w:right w:val="nil"/>
            </w:tcBorders>
            <w:tcMar>
              <w:top w:w="180" w:type="dxa"/>
              <w:left w:w="270" w:type="dxa"/>
              <w:bottom w:w="180" w:type="dxa"/>
              <w:right w:w="270" w:type="dxa"/>
            </w:tcMar>
            <w:vAlign w:val="center"/>
          </w:tcPr>
          <w:p w14:paraId="1E38F343">
            <w:pPr>
              <w:spacing w:before="120" w:after="120" w:line="288" w:lineRule="auto"/>
              <w:jc w:val="left"/>
              <w:rPr>
                <w:rFonts w:hint="eastAsia" w:ascii="仿宋" w:hAnsi="仿宋" w:cs="仿宋"/>
              </w:rPr>
            </w:pPr>
            <w:r>
              <w:rPr>
                <w:rFonts w:hint="eastAsia" w:ascii="仿宋" w:hAnsi="仿宋" w:cs="仿宋"/>
              </w:rPr>
              <w:t>解决传统算法对粘连颗粒、模糊晶界的误判问题</w:t>
            </w:r>
          </w:p>
        </w:tc>
      </w:tr>
      <w:tr w14:paraId="5F65FBE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nil"/>
              <w:right w:val="single" w:color="auto" w:sz="4" w:space="0"/>
            </w:tcBorders>
            <w:tcMar>
              <w:top w:w="180" w:type="dxa"/>
              <w:left w:w="270" w:type="dxa"/>
              <w:bottom w:w="180" w:type="dxa"/>
              <w:right w:w="270" w:type="dxa"/>
            </w:tcMar>
            <w:vAlign w:val="center"/>
          </w:tcPr>
          <w:p w14:paraId="06F4B883">
            <w:pPr>
              <w:spacing w:before="120" w:after="120" w:line="288" w:lineRule="auto"/>
              <w:jc w:val="left"/>
              <w:rPr>
                <w:rFonts w:hint="eastAsia" w:ascii="仿宋" w:hAnsi="仿宋" w:cs="仿宋"/>
              </w:rPr>
            </w:pPr>
            <w:r>
              <w:rPr>
                <w:rFonts w:hint="eastAsia" w:ascii="仿宋" w:hAnsi="仿宋" w:cs="仿宋"/>
              </w:rPr>
              <w:t>关联建模层</w:t>
            </w:r>
          </w:p>
        </w:tc>
        <w:tc>
          <w:tcPr>
            <w:tcW w:w="0" w:type="auto"/>
            <w:tcBorders>
              <w:top w:val="nil"/>
              <w:left w:val="nil"/>
              <w:bottom w:val="nil"/>
              <w:right w:val="single" w:color="auto" w:sz="4" w:space="0"/>
            </w:tcBorders>
            <w:tcMar>
              <w:top w:w="180" w:type="dxa"/>
              <w:left w:w="270" w:type="dxa"/>
              <w:bottom w:w="180" w:type="dxa"/>
              <w:right w:w="270" w:type="dxa"/>
            </w:tcMar>
            <w:vAlign w:val="center"/>
          </w:tcPr>
          <w:p w14:paraId="1D656D60">
            <w:pPr>
              <w:spacing w:before="120" w:after="120" w:line="288" w:lineRule="auto"/>
              <w:jc w:val="left"/>
              <w:rPr>
                <w:rFonts w:hint="eastAsia" w:ascii="仿宋" w:hAnsi="仿宋" w:cs="仿宋"/>
              </w:rPr>
            </w:pPr>
            <w:r>
              <w:rPr>
                <w:rFonts w:hint="eastAsia" w:ascii="仿宋" w:hAnsi="仿宋" w:cs="仿宋"/>
              </w:rPr>
              <w:t>注意力机制+特征融合网络</w:t>
            </w:r>
          </w:p>
        </w:tc>
        <w:tc>
          <w:tcPr>
            <w:tcW w:w="0" w:type="auto"/>
            <w:tcBorders>
              <w:top w:val="nil"/>
              <w:left w:val="nil"/>
              <w:bottom w:val="nil"/>
              <w:right w:val="single" w:color="auto" w:sz="4" w:space="0"/>
            </w:tcBorders>
            <w:tcMar>
              <w:top w:w="180" w:type="dxa"/>
              <w:left w:w="270" w:type="dxa"/>
              <w:bottom w:w="180" w:type="dxa"/>
              <w:right w:w="270" w:type="dxa"/>
            </w:tcMar>
            <w:vAlign w:val="center"/>
          </w:tcPr>
          <w:p w14:paraId="635BCB52">
            <w:pPr>
              <w:spacing w:before="120" w:after="120" w:line="288" w:lineRule="auto"/>
              <w:jc w:val="left"/>
              <w:rPr>
                <w:rFonts w:hint="eastAsia" w:ascii="仿宋" w:hAnsi="仿宋" w:cs="仿宋"/>
              </w:rPr>
            </w:pPr>
            <w:r>
              <w:rPr>
                <w:rFonts w:hint="eastAsia" w:ascii="仿宋" w:hAnsi="仿宋" w:cs="仿宋"/>
              </w:rPr>
              <w:t>建立“微观特征-宏观性能”映射关系</w:t>
            </w:r>
          </w:p>
        </w:tc>
        <w:tc>
          <w:tcPr>
            <w:tcW w:w="0" w:type="auto"/>
            <w:tcBorders>
              <w:top w:val="nil"/>
              <w:left w:val="nil"/>
              <w:bottom w:val="nil"/>
              <w:right w:val="nil"/>
            </w:tcBorders>
            <w:tcMar>
              <w:top w:w="180" w:type="dxa"/>
              <w:left w:w="270" w:type="dxa"/>
              <w:bottom w:w="180" w:type="dxa"/>
              <w:right w:w="270" w:type="dxa"/>
            </w:tcMar>
            <w:vAlign w:val="center"/>
          </w:tcPr>
          <w:p w14:paraId="230F9BA0">
            <w:pPr>
              <w:spacing w:before="120" w:after="120" w:line="288" w:lineRule="auto"/>
              <w:jc w:val="left"/>
              <w:rPr>
                <w:rFonts w:hint="eastAsia" w:ascii="仿宋" w:hAnsi="仿宋" w:cs="仿宋"/>
              </w:rPr>
            </w:pPr>
            <w:r>
              <w:rPr>
                <w:rFonts w:hint="eastAsia" w:ascii="仿宋" w:hAnsi="仿宋" w:cs="仿宋"/>
              </w:rPr>
              <w:t>强化关键特征（如孔隙率、晶粒尺寸）的权重，提升关联准确性</w:t>
            </w:r>
          </w:p>
        </w:tc>
      </w:tr>
    </w:tbl>
    <w:p w14:paraId="409BE827">
      <w:pPr>
        <w:spacing w:after="120"/>
        <w:jc w:val="center"/>
        <w:rPr>
          <w:rFonts w:hint="eastAsia" w:ascii="仿宋" w:hAnsi="仿宋" w:eastAsia="仿宋" w:cs="仿宋"/>
        </w:rPr>
      </w:pPr>
    </w:p>
    <w:p w14:paraId="52F71422">
      <w:pPr>
        <w:pStyle w:val="5"/>
        <w:shd w:val="clear" w:color="auto"/>
        <w:spacing w:after="12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w:t>
      </w:r>
      <w:r>
        <w:rPr>
          <w:rFonts w:hint="eastAsia" w:ascii="仿宋" w:hAnsi="仿宋" w:cs="仿宋"/>
          <w:b w:val="0"/>
          <w:sz w:val="24"/>
          <w:szCs w:val="22"/>
          <w:lang w:val="en-US" w:eastAsia="zh-CN" w:bidi="ar-SA"/>
        </w:rPr>
        <w:t>3</w:t>
      </w:r>
      <w:r>
        <w:rPr>
          <w:rFonts w:hint="eastAsia" w:ascii="仿宋" w:hAnsi="仿宋" w:eastAsia="仿宋" w:cs="仿宋"/>
          <w:b w:val="0"/>
          <w:sz w:val="24"/>
          <w:szCs w:val="22"/>
          <w:lang w:val="en-US" w:eastAsia="zh-CN" w:bidi="ar-SA"/>
        </w:rPr>
        <w:t>)研发投入与成本</w:t>
      </w:r>
    </w:p>
    <w:p w14:paraId="26FC5818">
      <w:pPr>
        <w:pStyle w:val="5"/>
        <w:shd w:val="clear" w:color="auto"/>
        <w:spacing w:after="12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技术研发阶段的直接投入主要集中在设备使用、样品消耗与算力资源上，具体包括：</w:t>
      </w:r>
    </w:p>
    <w:p w14:paraId="1DF23813">
      <w:pPr>
        <w:spacing w:after="120"/>
        <w:jc w:val="center"/>
        <w:rPr>
          <w:rFonts w:hint="default" w:ascii="仿宋" w:hAnsi="仿宋" w:eastAsia="仿宋" w:cs="仿宋"/>
          <w:lang w:val="en-US" w:eastAsia="zh-CN"/>
        </w:rPr>
      </w:pPr>
      <w:r>
        <w:rPr>
          <w:rFonts w:hint="eastAsia" w:ascii="仿宋" w:hAnsi="仿宋" w:cs="仿宋"/>
          <w:lang w:val="en-US" w:eastAsia="zh-CN"/>
        </w:rPr>
        <w:t>表 研发投入的结构与明细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1"/>
      </w:tblGrid>
      <w:tr w14:paraId="3B953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F5731A8">
            <w:pPr>
              <w:spacing w:after="120"/>
              <w:rPr>
                <w:rFonts w:hint="default" w:ascii="仿宋" w:hAnsi="仿宋" w:eastAsia="仿宋" w:cs="仿宋"/>
                <w:lang w:val="en-US" w:eastAsia="zh-CN"/>
              </w:rPr>
            </w:pPr>
            <w:r>
              <w:rPr>
                <w:rFonts w:hint="eastAsia" w:ascii="仿宋" w:hAnsi="仿宋" w:eastAsia="仿宋" w:cs="仿宋"/>
                <w:lang w:val="en-US" w:eastAsia="zh-CN"/>
              </w:rPr>
              <w:t>投入类别</w:t>
            </w:r>
          </w:p>
        </w:tc>
        <w:tc>
          <w:tcPr>
            <w:tcW w:w="2130" w:type="dxa"/>
          </w:tcPr>
          <w:p w14:paraId="34D69D55">
            <w:pPr>
              <w:spacing w:after="120"/>
              <w:rPr>
                <w:rFonts w:hint="eastAsia" w:ascii="仿宋" w:hAnsi="仿宋" w:eastAsia="仿宋" w:cs="仿宋"/>
                <w:lang w:val="en-US" w:eastAsia="zh-CN"/>
              </w:rPr>
            </w:pPr>
            <w:r>
              <w:rPr>
                <w:rFonts w:hint="eastAsia" w:ascii="仿宋" w:hAnsi="仿宋" w:eastAsia="仿宋" w:cs="仿宋"/>
                <w:lang w:val="en-US" w:eastAsia="zh-CN"/>
              </w:rPr>
              <w:t>具体项目</w:t>
            </w:r>
          </w:p>
        </w:tc>
        <w:tc>
          <w:tcPr>
            <w:tcW w:w="2130" w:type="dxa"/>
          </w:tcPr>
          <w:p w14:paraId="2B3726F4">
            <w:pPr>
              <w:spacing w:after="120"/>
              <w:rPr>
                <w:rFonts w:hint="eastAsia" w:ascii="仿宋" w:hAnsi="仿宋" w:eastAsia="仿宋" w:cs="仿宋"/>
                <w:lang w:val="en-US" w:eastAsia="zh-CN"/>
              </w:rPr>
            </w:pPr>
            <w:r>
              <w:rPr>
                <w:rFonts w:hint="eastAsia" w:ascii="仿宋" w:hAnsi="仿宋" w:eastAsia="仿宋" w:cs="仿宋"/>
                <w:lang w:val="en-US" w:eastAsia="zh-CN"/>
              </w:rPr>
              <w:t>主要用途</w:t>
            </w:r>
          </w:p>
        </w:tc>
        <w:tc>
          <w:tcPr>
            <w:tcW w:w="2131" w:type="dxa"/>
          </w:tcPr>
          <w:p w14:paraId="5F988508">
            <w:pPr>
              <w:spacing w:after="120"/>
              <w:rPr>
                <w:rFonts w:hint="default" w:ascii="仿宋" w:hAnsi="仿宋" w:eastAsia="仿宋" w:cs="仿宋"/>
                <w:lang w:val="en-US" w:eastAsia="zh-CN"/>
              </w:rPr>
            </w:pPr>
            <w:r>
              <w:rPr>
                <w:rFonts w:hint="eastAsia" w:ascii="仿宋" w:hAnsi="仿宋" w:eastAsia="仿宋" w:cs="仿宋"/>
                <w:lang w:val="en-US" w:eastAsia="zh-CN"/>
              </w:rPr>
              <w:t>累计金额</w:t>
            </w:r>
          </w:p>
        </w:tc>
      </w:tr>
      <w:tr w14:paraId="042D6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CBCFEB3">
            <w:pPr>
              <w:spacing w:after="120"/>
              <w:rPr>
                <w:rFonts w:hint="default" w:ascii="仿宋" w:hAnsi="仿宋" w:eastAsia="仿宋" w:cs="仿宋"/>
                <w:lang w:val="en-US" w:eastAsia="zh-CN"/>
              </w:rPr>
            </w:pPr>
            <w:r>
              <w:rPr>
                <w:rFonts w:hint="eastAsia" w:ascii="仿宋" w:hAnsi="仿宋" w:eastAsia="仿宋" w:cs="仿宋"/>
                <w:lang w:val="en-US" w:eastAsia="zh-CN"/>
              </w:rPr>
              <w:t>设备与耗材</w:t>
            </w:r>
          </w:p>
        </w:tc>
        <w:tc>
          <w:tcPr>
            <w:tcW w:w="2130" w:type="dxa"/>
          </w:tcPr>
          <w:p w14:paraId="077E96E4">
            <w:pPr>
              <w:spacing w:after="120"/>
              <w:rPr>
                <w:rFonts w:hint="eastAsia" w:ascii="仿宋" w:hAnsi="仿宋" w:eastAsia="仿宋" w:cs="仿宋"/>
              </w:rPr>
            </w:pPr>
            <w:r>
              <w:rPr>
                <w:rFonts w:hint="eastAsia" w:ascii="仿宋" w:hAnsi="仿宋" w:eastAsia="仿宋" w:cs="仿宋"/>
              </w:rPr>
              <w:t>实验原材料采购</w:t>
            </w:r>
          </w:p>
        </w:tc>
        <w:tc>
          <w:tcPr>
            <w:tcW w:w="2130" w:type="dxa"/>
          </w:tcPr>
          <w:p w14:paraId="2F9C22A5">
            <w:pPr>
              <w:spacing w:after="120"/>
              <w:rPr>
                <w:rFonts w:hint="eastAsia" w:ascii="仿宋" w:hAnsi="仿宋" w:eastAsia="仿宋" w:cs="仿宋"/>
              </w:rPr>
            </w:pPr>
            <w:r>
              <w:rPr>
                <w:rFonts w:hint="eastAsia" w:ascii="仿宋" w:hAnsi="仿宋" w:eastAsia="仿宋" w:cs="仿宋"/>
              </w:rPr>
              <w:t>高纯金属粉末、化学试剂等</w:t>
            </w:r>
          </w:p>
        </w:tc>
        <w:tc>
          <w:tcPr>
            <w:tcW w:w="2131" w:type="dxa"/>
          </w:tcPr>
          <w:p w14:paraId="7CFA575D">
            <w:pPr>
              <w:spacing w:after="120"/>
              <w:rPr>
                <w:rFonts w:hint="eastAsia" w:ascii="仿宋" w:hAnsi="仿宋" w:eastAsia="仿宋" w:cs="仿宋"/>
              </w:rPr>
            </w:pPr>
            <w:r>
              <w:rPr>
                <w:rFonts w:hint="eastAsia" w:ascii="仿宋" w:hAnsi="仿宋" w:eastAsia="仿宋" w:cs="仿宋"/>
              </w:rPr>
              <w:t>约</w:t>
            </w:r>
            <w:r>
              <w:rPr>
                <w:rFonts w:hint="eastAsia" w:ascii="仿宋" w:hAnsi="仿宋" w:cs="仿宋"/>
                <w:lang w:val="en-US" w:eastAsia="zh-CN"/>
              </w:rPr>
              <w:t>2</w:t>
            </w:r>
            <w:r>
              <w:rPr>
                <w:rFonts w:hint="eastAsia" w:ascii="仿宋" w:hAnsi="仿宋" w:eastAsia="仿宋" w:cs="仿宋"/>
              </w:rPr>
              <w:t>万元</w:t>
            </w:r>
          </w:p>
        </w:tc>
      </w:tr>
      <w:tr w14:paraId="1B24D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A9233F8">
            <w:pPr>
              <w:spacing w:after="120"/>
              <w:rPr>
                <w:rFonts w:hint="eastAsia" w:ascii="仿宋" w:hAnsi="仿宋" w:eastAsia="仿宋" w:cs="仿宋"/>
              </w:rPr>
            </w:pPr>
          </w:p>
        </w:tc>
        <w:tc>
          <w:tcPr>
            <w:tcW w:w="2130" w:type="dxa"/>
          </w:tcPr>
          <w:p w14:paraId="6F4A9353">
            <w:pPr>
              <w:spacing w:after="120"/>
              <w:rPr>
                <w:rFonts w:hint="eastAsia" w:ascii="仿宋" w:hAnsi="仿宋" w:eastAsia="仿宋" w:cs="仿宋"/>
              </w:rPr>
            </w:pPr>
            <w:r>
              <w:rPr>
                <w:rFonts w:hint="eastAsia" w:ascii="仿宋" w:hAnsi="仿宋" w:eastAsia="仿宋" w:cs="仿宋"/>
              </w:rPr>
              <w:t>金相耗材</w:t>
            </w:r>
          </w:p>
        </w:tc>
        <w:tc>
          <w:tcPr>
            <w:tcW w:w="2130" w:type="dxa"/>
          </w:tcPr>
          <w:p w14:paraId="1BF2BA1A">
            <w:pPr>
              <w:spacing w:after="120"/>
              <w:rPr>
                <w:rFonts w:hint="eastAsia" w:ascii="仿宋" w:hAnsi="仿宋" w:eastAsia="仿宋" w:cs="仿宋"/>
              </w:rPr>
            </w:pPr>
            <w:r>
              <w:rPr>
                <w:rFonts w:hint="eastAsia" w:ascii="仿宋" w:hAnsi="仿宋" w:eastAsia="仿宋" w:cs="仿宋"/>
              </w:rPr>
              <w:t>镶嵌料、抛光剂、腐蚀液等</w:t>
            </w:r>
          </w:p>
        </w:tc>
        <w:tc>
          <w:tcPr>
            <w:tcW w:w="2131" w:type="dxa"/>
          </w:tcPr>
          <w:p w14:paraId="06110129">
            <w:pPr>
              <w:spacing w:after="120"/>
              <w:rPr>
                <w:rFonts w:hint="eastAsia" w:ascii="仿宋" w:hAnsi="仿宋" w:eastAsia="仿宋" w:cs="仿宋"/>
              </w:rPr>
            </w:pPr>
          </w:p>
        </w:tc>
      </w:tr>
      <w:tr w14:paraId="1474F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9E2C3C3">
            <w:pPr>
              <w:spacing w:after="120"/>
              <w:rPr>
                <w:rFonts w:hint="eastAsia" w:ascii="仿宋" w:hAnsi="仿宋" w:eastAsia="仿宋" w:cs="仿宋"/>
              </w:rPr>
            </w:pPr>
          </w:p>
        </w:tc>
        <w:tc>
          <w:tcPr>
            <w:tcW w:w="2130" w:type="dxa"/>
          </w:tcPr>
          <w:p w14:paraId="15FA4509">
            <w:pPr>
              <w:spacing w:after="120"/>
              <w:rPr>
                <w:rFonts w:hint="eastAsia" w:ascii="仿宋" w:hAnsi="仿宋" w:eastAsia="仿宋" w:cs="仿宋"/>
              </w:rPr>
            </w:pPr>
            <w:r>
              <w:rPr>
                <w:rFonts w:hint="eastAsia" w:ascii="仿宋" w:hAnsi="仿宋" w:eastAsia="仿宋" w:cs="仿宋"/>
              </w:rPr>
              <w:t>大型仪器测试机时费</w:t>
            </w:r>
          </w:p>
        </w:tc>
        <w:tc>
          <w:tcPr>
            <w:tcW w:w="2130" w:type="dxa"/>
          </w:tcPr>
          <w:p w14:paraId="58A5B705">
            <w:pPr>
              <w:spacing w:after="120"/>
              <w:rPr>
                <w:rFonts w:hint="eastAsia" w:ascii="仿宋" w:hAnsi="仿宋" w:eastAsia="仿宋" w:cs="仿宋"/>
              </w:rPr>
            </w:pPr>
            <w:r>
              <w:rPr>
                <w:rFonts w:hint="eastAsia" w:ascii="仿宋" w:hAnsi="仿宋" w:eastAsia="仿宋" w:cs="仿宋"/>
              </w:rPr>
              <w:t>校内外 SEM、TEM 等设备使用费</w:t>
            </w:r>
          </w:p>
        </w:tc>
        <w:tc>
          <w:tcPr>
            <w:tcW w:w="2131" w:type="dxa"/>
          </w:tcPr>
          <w:p w14:paraId="0328377E">
            <w:pPr>
              <w:spacing w:after="120"/>
              <w:rPr>
                <w:rFonts w:hint="eastAsia" w:ascii="仿宋" w:hAnsi="仿宋" w:eastAsia="仿宋" w:cs="仿宋"/>
              </w:rPr>
            </w:pPr>
          </w:p>
        </w:tc>
      </w:tr>
      <w:tr w14:paraId="11D0E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D740C3E">
            <w:pPr>
              <w:spacing w:after="120"/>
              <w:rPr>
                <w:rFonts w:hint="eastAsia" w:ascii="仿宋" w:hAnsi="仿宋" w:eastAsia="仿宋" w:cs="仿宋"/>
              </w:rPr>
            </w:pPr>
            <w:r>
              <w:rPr>
                <w:rFonts w:hint="eastAsia" w:ascii="仿宋" w:hAnsi="仿宋" w:eastAsia="仿宋" w:cs="仿宋"/>
              </w:rPr>
              <w:t>算力与开发成本</w:t>
            </w:r>
          </w:p>
        </w:tc>
        <w:tc>
          <w:tcPr>
            <w:tcW w:w="2130" w:type="dxa"/>
          </w:tcPr>
          <w:p w14:paraId="78B13425">
            <w:pPr>
              <w:spacing w:after="120"/>
              <w:rPr>
                <w:rFonts w:hint="eastAsia" w:ascii="仿宋" w:hAnsi="仿宋" w:eastAsia="仿宋" w:cs="仿宋"/>
              </w:rPr>
            </w:pPr>
            <w:r>
              <w:rPr>
                <w:rFonts w:hint="eastAsia" w:ascii="仿宋" w:hAnsi="仿宋" w:eastAsia="仿宋" w:cs="仿宋"/>
              </w:rPr>
              <w:t>云端GPU服务器租赁</w:t>
            </w:r>
          </w:p>
        </w:tc>
        <w:tc>
          <w:tcPr>
            <w:tcW w:w="2130" w:type="dxa"/>
          </w:tcPr>
          <w:p w14:paraId="320AE210">
            <w:pPr>
              <w:spacing w:after="120"/>
              <w:rPr>
                <w:rFonts w:hint="eastAsia" w:ascii="仿宋" w:hAnsi="仿宋" w:eastAsia="仿宋" w:cs="仿宋"/>
              </w:rPr>
            </w:pPr>
            <w:r>
              <w:rPr>
                <w:rFonts w:hint="eastAsia" w:ascii="仿宋" w:hAnsi="仿宋" w:eastAsia="仿宋" w:cs="仿宋"/>
              </w:rPr>
              <w:t>大规模模型训练、调优与推理</w:t>
            </w:r>
          </w:p>
        </w:tc>
        <w:tc>
          <w:tcPr>
            <w:tcW w:w="2131" w:type="dxa"/>
          </w:tcPr>
          <w:p w14:paraId="1EB26E53">
            <w:pPr>
              <w:spacing w:after="120"/>
              <w:rPr>
                <w:rFonts w:hint="eastAsia" w:ascii="仿宋" w:hAnsi="仿宋" w:eastAsia="仿宋" w:cs="仿宋"/>
              </w:rPr>
            </w:pPr>
            <w:r>
              <w:rPr>
                <w:rFonts w:hint="eastAsia" w:ascii="仿宋" w:hAnsi="仿宋" w:eastAsia="仿宋" w:cs="仿宋"/>
              </w:rPr>
              <w:t>约</w:t>
            </w:r>
            <w:r>
              <w:rPr>
                <w:rFonts w:hint="eastAsia" w:ascii="仿宋" w:hAnsi="仿宋" w:cs="仿宋"/>
                <w:lang w:val="en-US" w:eastAsia="zh-CN"/>
              </w:rPr>
              <w:t>1</w:t>
            </w:r>
            <w:r>
              <w:rPr>
                <w:rFonts w:hint="eastAsia" w:ascii="仿宋" w:hAnsi="仿宋" w:eastAsia="仿宋" w:cs="仿宋"/>
              </w:rPr>
              <w:t>万元</w:t>
            </w:r>
          </w:p>
        </w:tc>
      </w:tr>
      <w:tr w14:paraId="750B0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2090E6C">
            <w:pPr>
              <w:spacing w:after="120"/>
              <w:rPr>
                <w:rFonts w:hint="eastAsia" w:ascii="仿宋" w:hAnsi="仿宋" w:eastAsia="仿宋" w:cs="仿宋"/>
              </w:rPr>
            </w:pPr>
          </w:p>
        </w:tc>
        <w:tc>
          <w:tcPr>
            <w:tcW w:w="2130" w:type="dxa"/>
          </w:tcPr>
          <w:p w14:paraId="2B6EF9FC">
            <w:pPr>
              <w:spacing w:after="120"/>
              <w:rPr>
                <w:rFonts w:hint="eastAsia" w:ascii="仿宋" w:hAnsi="仿宋" w:eastAsia="仿宋" w:cs="仿宋"/>
              </w:rPr>
            </w:pPr>
            <w:r>
              <w:rPr>
                <w:rFonts w:hint="eastAsia" w:ascii="仿宋" w:hAnsi="仿宋" w:eastAsia="仿宋" w:cs="仿宋"/>
              </w:rPr>
              <w:t>数据存储与备份服务</w:t>
            </w:r>
          </w:p>
        </w:tc>
        <w:tc>
          <w:tcPr>
            <w:tcW w:w="2130" w:type="dxa"/>
          </w:tcPr>
          <w:p w14:paraId="60F49751">
            <w:pPr>
              <w:spacing w:after="120"/>
              <w:rPr>
                <w:rFonts w:hint="eastAsia" w:ascii="仿宋" w:hAnsi="仿宋" w:eastAsia="仿宋" w:cs="仿宋"/>
              </w:rPr>
            </w:pPr>
            <w:r>
              <w:rPr>
                <w:rFonts w:hint="eastAsia" w:ascii="仿宋" w:hAnsi="仿宋" w:eastAsia="仿宋" w:cs="仿宋"/>
              </w:rPr>
              <w:t>图像数据、模型参数的存储与管理</w:t>
            </w:r>
          </w:p>
        </w:tc>
        <w:tc>
          <w:tcPr>
            <w:tcW w:w="2131" w:type="dxa"/>
          </w:tcPr>
          <w:p w14:paraId="79F9CA15">
            <w:pPr>
              <w:spacing w:after="120"/>
              <w:rPr>
                <w:rFonts w:hint="eastAsia" w:ascii="仿宋" w:hAnsi="仿宋" w:eastAsia="仿宋" w:cs="仿宋"/>
              </w:rPr>
            </w:pPr>
          </w:p>
        </w:tc>
      </w:tr>
      <w:tr w14:paraId="080D8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90E960E">
            <w:pPr>
              <w:spacing w:after="120"/>
              <w:rPr>
                <w:rFonts w:hint="eastAsia" w:ascii="仿宋" w:hAnsi="仿宋" w:eastAsia="仿宋" w:cs="仿宋"/>
              </w:rPr>
            </w:pPr>
            <w:r>
              <w:rPr>
                <w:rFonts w:hint="eastAsia" w:ascii="仿宋" w:hAnsi="仿宋" w:eastAsia="仿宋" w:cs="仿宋"/>
              </w:rPr>
              <w:t>人力成本</w:t>
            </w:r>
          </w:p>
        </w:tc>
        <w:tc>
          <w:tcPr>
            <w:tcW w:w="2130" w:type="dxa"/>
          </w:tcPr>
          <w:p w14:paraId="6C8C0918">
            <w:pPr>
              <w:spacing w:after="120"/>
              <w:rPr>
                <w:rFonts w:hint="eastAsia" w:ascii="仿宋" w:hAnsi="仿宋" w:eastAsia="仿宋" w:cs="仿宋"/>
              </w:rPr>
            </w:pPr>
            <w:r>
              <w:rPr>
                <w:rFonts w:hint="eastAsia" w:ascii="仿宋" w:hAnsi="仿宋" w:eastAsia="仿宋" w:cs="仿宋"/>
              </w:rPr>
              <w:t>软件工具与协作平台订阅</w:t>
            </w:r>
          </w:p>
        </w:tc>
        <w:tc>
          <w:tcPr>
            <w:tcW w:w="2130" w:type="dxa"/>
          </w:tcPr>
          <w:p w14:paraId="56889035">
            <w:pPr>
              <w:spacing w:after="120"/>
              <w:rPr>
                <w:rFonts w:hint="eastAsia" w:ascii="仿宋" w:hAnsi="仿宋" w:eastAsia="仿宋" w:cs="仿宋"/>
              </w:rPr>
            </w:pPr>
            <w:r>
              <w:rPr>
                <w:rFonts w:hint="eastAsia" w:ascii="仿宋" w:hAnsi="仿宋" w:eastAsia="仿宋" w:cs="仿宋"/>
              </w:rPr>
              <w:t>开发工具、版本管理、团队协作系统</w:t>
            </w:r>
          </w:p>
        </w:tc>
        <w:tc>
          <w:tcPr>
            <w:tcW w:w="2131" w:type="dxa"/>
          </w:tcPr>
          <w:p w14:paraId="402D4FB3">
            <w:pPr>
              <w:spacing w:after="120"/>
              <w:rPr>
                <w:rFonts w:hint="eastAsia" w:ascii="仿宋" w:hAnsi="仿宋" w:eastAsia="仿宋" w:cs="仿宋"/>
              </w:rPr>
            </w:pPr>
          </w:p>
        </w:tc>
      </w:tr>
      <w:tr w14:paraId="6CD37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971093F">
            <w:pPr>
              <w:spacing w:after="120"/>
              <w:rPr>
                <w:rFonts w:hint="eastAsia" w:ascii="仿宋" w:hAnsi="仿宋" w:eastAsia="仿宋" w:cs="仿宋"/>
              </w:rPr>
            </w:pPr>
          </w:p>
        </w:tc>
        <w:tc>
          <w:tcPr>
            <w:tcW w:w="2130" w:type="dxa"/>
          </w:tcPr>
          <w:p w14:paraId="15CB27B9">
            <w:pPr>
              <w:spacing w:after="120"/>
              <w:rPr>
                <w:rFonts w:hint="eastAsia" w:ascii="仿宋" w:hAnsi="仿宋" w:eastAsia="仿宋" w:cs="仿宋"/>
              </w:rPr>
            </w:pPr>
            <w:r>
              <w:rPr>
                <w:rFonts w:hint="eastAsia" w:ascii="仿宋" w:hAnsi="仿宋" w:eastAsia="仿宋" w:cs="仿宋"/>
              </w:rPr>
              <w:t>核心研发团队投入</w:t>
            </w:r>
          </w:p>
        </w:tc>
        <w:tc>
          <w:tcPr>
            <w:tcW w:w="2130" w:type="dxa"/>
          </w:tcPr>
          <w:p w14:paraId="6DF72162">
            <w:pPr>
              <w:spacing w:after="120"/>
              <w:rPr>
                <w:rFonts w:hint="eastAsia" w:ascii="仿宋" w:hAnsi="仿宋" w:eastAsia="仿宋" w:cs="仿宋"/>
              </w:rPr>
            </w:pPr>
            <w:r>
              <w:rPr>
                <w:rFonts w:hint="eastAsia" w:ascii="仿宋" w:hAnsi="仿宋" w:eastAsia="仿宋" w:cs="仿宋"/>
              </w:rPr>
              <w:t>材料、AI、软件跨学科团队</w:t>
            </w:r>
          </w:p>
        </w:tc>
        <w:tc>
          <w:tcPr>
            <w:tcW w:w="2131" w:type="dxa"/>
          </w:tcPr>
          <w:p w14:paraId="13DA8D18">
            <w:pPr>
              <w:spacing w:after="120"/>
              <w:rPr>
                <w:rFonts w:hint="eastAsia" w:ascii="仿宋" w:hAnsi="仿宋" w:eastAsia="仿宋" w:cs="仿宋"/>
              </w:rPr>
            </w:pPr>
            <w:r>
              <w:rPr>
                <w:rFonts w:hint="eastAsia" w:ascii="仿宋" w:hAnsi="仿宋" w:eastAsia="仿宋" w:cs="仿宋"/>
              </w:rPr>
              <w:t>累计</w:t>
            </w:r>
            <w:r>
              <w:rPr>
                <w:rFonts w:hint="eastAsia" w:ascii="仿宋" w:hAnsi="仿宋" w:cs="仿宋"/>
                <w:lang w:val="en-US" w:eastAsia="zh-CN"/>
              </w:rPr>
              <w:t>100元/</w:t>
            </w:r>
            <w:r>
              <w:rPr>
                <w:rFonts w:hint="eastAsia" w:ascii="仿宋" w:hAnsi="仿宋" w:eastAsia="仿宋" w:cs="仿宋"/>
              </w:rPr>
              <w:t>人月</w:t>
            </w:r>
          </w:p>
        </w:tc>
      </w:tr>
      <w:tr w14:paraId="06FC3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50F956C">
            <w:pPr>
              <w:spacing w:after="120"/>
              <w:rPr>
                <w:rFonts w:hint="eastAsia" w:ascii="仿宋" w:hAnsi="仿宋" w:eastAsia="仿宋" w:cs="仿宋"/>
              </w:rPr>
            </w:pPr>
          </w:p>
        </w:tc>
        <w:tc>
          <w:tcPr>
            <w:tcW w:w="2130" w:type="dxa"/>
          </w:tcPr>
          <w:p w14:paraId="5690D8B0">
            <w:pPr>
              <w:spacing w:after="120"/>
              <w:rPr>
                <w:rFonts w:hint="eastAsia" w:ascii="仿宋" w:hAnsi="仿宋" w:eastAsia="仿宋" w:cs="仿宋"/>
              </w:rPr>
            </w:pPr>
            <w:r>
              <w:rPr>
                <w:rFonts w:hint="eastAsia" w:ascii="仿宋" w:hAnsi="仿宋" w:eastAsia="仿宋" w:cs="仿宋"/>
              </w:rPr>
              <w:t>工作聚焦</w:t>
            </w:r>
          </w:p>
        </w:tc>
        <w:tc>
          <w:tcPr>
            <w:tcW w:w="2130" w:type="dxa"/>
          </w:tcPr>
          <w:p w14:paraId="4EA990AD">
            <w:pPr>
              <w:spacing w:after="120"/>
              <w:rPr>
                <w:rFonts w:hint="eastAsia" w:ascii="仿宋" w:hAnsi="仿宋" w:eastAsia="仿宋" w:cs="仿宋"/>
              </w:rPr>
            </w:pPr>
            <w:r>
              <w:rPr>
                <w:rFonts w:hint="eastAsia" w:ascii="仿宋" w:hAnsi="仿宋" w:eastAsia="仿宋" w:cs="仿宋"/>
              </w:rPr>
              <w:t>数据采集、算法研发、系统集成与测试</w:t>
            </w:r>
          </w:p>
        </w:tc>
        <w:tc>
          <w:tcPr>
            <w:tcW w:w="2131" w:type="dxa"/>
          </w:tcPr>
          <w:p w14:paraId="29BB13C4">
            <w:pPr>
              <w:spacing w:after="120"/>
              <w:rPr>
                <w:rFonts w:hint="eastAsia" w:ascii="仿宋" w:hAnsi="仿宋" w:eastAsia="仿宋" w:cs="仿宋"/>
              </w:rPr>
            </w:pPr>
          </w:p>
        </w:tc>
      </w:tr>
    </w:tbl>
    <w:p w14:paraId="02BC3526">
      <w:pPr>
        <w:spacing w:after="120"/>
        <w:rPr>
          <w:rFonts w:hint="eastAsia" w:ascii="仿宋" w:hAnsi="仿宋" w:eastAsia="仿宋" w:cs="仿宋"/>
        </w:rPr>
      </w:pPr>
    </w:p>
    <w:p w14:paraId="43C6F831">
      <w:pPr>
        <w:pStyle w:val="5"/>
        <w:shd w:val="clear" w:color="auto"/>
        <w:spacing w:after="120"/>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w:t>
      </w:r>
      <w:r>
        <w:rPr>
          <w:rFonts w:hint="eastAsia" w:ascii="仿宋" w:hAnsi="仿宋" w:cs="仿宋"/>
          <w:b w:val="0"/>
          <w:sz w:val="24"/>
          <w:szCs w:val="22"/>
          <w:lang w:val="en-US" w:eastAsia="zh-CN" w:bidi="ar-SA"/>
        </w:rPr>
        <w:t>4</w:t>
      </w:r>
      <w:r>
        <w:rPr>
          <w:rFonts w:hint="eastAsia" w:ascii="仿宋" w:hAnsi="仿宋" w:eastAsia="仿宋" w:cs="仿宋"/>
          <w:b w:val="0"/>
          <w:sz w:val="24"/>
          <w:szCs w:val="22"/>
          <w:lang w:val="en-US" w:eastAsia="zh-CN" w:bidi="ar-SA"/>
        </w:rPr>
        <w:t>) 实验-数据-算法的闭环研发流程</w:t>
      </w:r>
    </w:p>
    <w:p w14:paraId="520418C7">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团队建立了从物理实验生成数据到数据驱动模型训练再到模型预测指导实验的研发飞轮：</w:t>
      </w:r>
    </w:p>
    <w:p w14:paraId="2C59C40C">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①靶向性实验设计：基于模型在特定场景如例如对超细粉末粘连现象、特定取向晶界或微米级夹杂物的区分能力不足等表现短板，设计并制备具有相应特征的对照样品。</w:t>
      </w:r>
    </w:p>
    <w:p w14:paraId="5DC759A6">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②高质量数据采集与标注：对实验样品进行系统的电镜/金相观察，并由材料专业团队成员进行像素级精确标注，形成高质量数据集。</w:t>
      </w:r>
    </w:p>
    <w:p w14:paraId="5B79F2FD">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③模型迭代与验证：利用新数据对模型进行增量训练或微调，并使用同一批次的其他样品进行交叉验证，确保模型改进的有效性与泛化性。</w:t>
      </w:r>
    </w:p>
    <w:p w14:paraId="3AF6791E">
      <w:pPr>
        <w:shd w:val="clear" w:color="auto"/>
        <w:spacing w:before="120" w:after="120" w:line="288" w:lineRule="auto"/>
        <w:jc w:val="left"/>
        <w:rPr>
          <w:rFonts w:hint="eastAsia" w:ascii="仿宋" w:hAnsi="仿宋" w:eastAsia="仿宋" w:cs="仿宋"/>
          <w:b w:val="0"/>
          <w:sz w:val="24"/>
          <w:szCs w:val="22"/>
          <w:lang w:val="en-US" w:eastAsia="zh-CN" w:bidi="ar-SA"/>
        </w:rPr>
      </w:pPr>
      <w:r>
        <w:rPr>
          <w:rFonts w:hint="eastAsia" w:ascii="仿宋" w:hAnsi="仿宋" w:eastAsia="仿宋" w:cs="仿宋"/>
          <w:b w:val="0"/>
          <w:sz w:val="24"/>
          <w:szCs w:val="22"/>
          <w:lang w:val="en-US" w:eastAsia="zh-CN" w:bidi="ar-SA"/>
        </w:rPr>
        <w:t>④预测能力反哺研发：利用训练好的预测模型，对新的工艺参数可能产生的微观组织与性能进行虚拟预测，指导下一轮实验的重点方向，减少试错成本。</w:t>
      </w:r>
    </w:p>
    <w:p w14:paraId="1CCEF72F">
      <w:pPr>
        <w:pStyle w:val="5"/>
        <w:spacing w:after="120"/>
      </w:pPr>
      <w:bookmarkStart w:id="28" w:name="heading_22"/>
      <w:r>
        <w:rPr>
          <w:rFonts w:hint="eastAsia"/>
        </w:rPr>
        <w:t>3.2.6技术市场</w:t>
      </w:r>
      <w:bookmarkEnd w:id="28"/>
      <w:r>
        <w:rPr>
          <w:rFonts w:hint="eastAsia"/>
        </w:rPr>
        <w:t>（待定</w:t>
      </w:r>
    </w:p>
    <w:p w14:paraId="69F58F5F">
      <w:pPr>
        <w:spacing w:after="120"/>
      </w:pPr>
      <w:bookmarkStart w:id="29" w:name="heading_23"/>
      <w:r>
        <w:rPr>
          <w:rFonts w:hint="eastAsia"/>
        </w:rPr>
        <w:t>(1)技术水平定位：</w:t>
      </w:r>
      <w:commentRangeStart w:id="11"/>
      <w:r>
        <w:rPr>
          <w:rFonts w:hint="eastAsia"/>
        </w:rPr>
        <w:t>跨越“工业红线”的成熟技术</w:t>
      </w:r>
    </w:p>
    <w:p w14:paraId="70644D8A">
      <w:pPr>
        <w:spacing w:after="120"/>
      </w:pPr>
      <w:r>
        <w:rPr>
          <w:rFonts w:hint="eastAsia"/>
          <w:lang w:eastAsia="zh-CN"/>
        </w:rPr>
        <w:t>团队</w:t>
      </w:r>
      <w:r>
        <w:rPr>
          <w:rFonts w:hint="eastAsia"/>
        </w:rPr>
        <w:t>技术体系已超越实验室原型阶段，其核心算法在识别准确率（&gt;99%）、分析速度（分钟级响应）与运行稳定性（7×24小时无间断） 三个维度上，均达到了工业客户可批量采购、可纳入生产流程的“工业红线”标准。这标志着</w:t>
      </w:r>
      <w:r>
        <w:rPr>
          <w:rFonts w:hint="eastAsia"/>
          <w:lang w:eastAsia="zh-CN"/>
        </w:rPr>
        <w:t>团队</w:t>
      </w:r>
      <w:r>
        <w:rPr>
          <w:rFonts w:hint="eastAsia"/>
        </w:rPr>
        <w:t>的解决方案已从“可用”走向“可靠”，具备直接嵌入企业现有研发与质检体系的能力。</w:t>
      </w:r>
      <w:commentRangeEnd w:id="11"/>
      <w:r>
        <w:rPr>
          <w:rStyle w:val="18"/>
        </w:rPr>
        <w:commentReference w:id="11"/>
      </w:r>
    </w:p>
    <w:p w14:paraId="3BC7C1D5">
      <w:pPr>
        <w:spacing w:after="120"/>
      </w:pPr>
      <w:r>
        <w:rPr>
          <w:rFonts w:hint="eastAsia"/>
        </w:rPr>
        <w:t>(2)市场应用定位：从“辅助工具”升级为“核心生产力”</w:t>
      </w:r>
    </w:p>
    <w:p w14:paraId="7F3A2D6C">
      <w:pPr>
        <w:spacing w:after="120"/>
      </w:pPr>
      <w:r>
        <w:rPr>
          <w:rFonts w:hint="eastAsia"/>
          <w:lang w:eastAsia="zh-CN"/>
        </w:rPr>
        <w:t>团队</w:t>
      </w:r>
      <w:r>
        <w:rPr>
          <w:rFonts w:hint="eastAsia"/>
        </w:rPr>
        <w:t>并不满足于成为专家手边的“辅助工具”。通过将分析结果与工艺参数优化、性能预测模型深度耦合，</w:t>
      </w:r>
      <w:r>
        <w:rPr>
          <w:rFonts w:hint="eastAsia"/>
          <w:lang w:eastAsia="zh-CN"/>
        </w:rPr>
        <w:t>团队</w:t>
      </w:r>
      <w:r>
        <w:rPr>
          <w:rFonts w:hint="eastAsia"/>
        </w:rPr>
        <w:t>的平台能够主动指导研发方向、预警质量风险、优化生产参数。这使其从后端的“质检环节”前移到前端的“设计与生产控制环节”，成为驱动材料研发创新、提升制造良率的核心生产力工具，为客户创造可量化的直接经济效益。</w:t>
      </w:r>
    </w:p>
    <w:p w14:paraId="3E0F2168">
      <w:pPr>
        <w:spacing w:after="120"/>
      </w:pPr>
      <w:r>
        <w:rPr>
          <w:rFonts w:hint="eastAsia"/>
        </w:rPr>
        <w:t>(3)技术成熟度定位：达到工业级应用的门槛</w:t>
      </w:r>
    </w:p>
    <w:p w14:paraId="3E522317">
      <w:pPr>
        <w:spacing w:after="120"/>
      </w:pPr>
      <w:r>
        <w:rPr>
          <w:rFonts w:hint="eastAsia"/>
        </w:rPr>
        <w:t>依据技术成熟度模型，</w:t>
      </w:r>
      <w:r>
        <w:rPr>
          <w:rFonts w:hint="eastAsia"/>
          <w:lang w:eastAsia="zh-CN"/>
        </w:rPr>
        <w:t>团队</w:t>
      </w:r>
      <w:r>
        <w:rPr>
          <w:rFonts w:hint="eastAsia"/>
        </w:rPr>
        <w:t>的技术已完成实验室验证（TRL 4）与中试环境下的原型验证（TRL 5-6），并已通过早期标杆客户的产线级试点验证（TRL 7）。</w:t>
      </w:r>
      <w:r>
        <w:rPr>
          <w:rFonts w:hint="eastAsia"/>
          <w:lang w:eastAsia="zh-CN"/>
        </w:rPr>
        <w:t>团队</w:t>
      </w:r>
      <w:r>
        <w:rPr>
          <w:rFonts w:hint="eastAsia"/>
        </w:rPr>
        <w:t>建立了完善的数据闭环迭代机制、标准化交付流程与客户成功体系，能够保障技术在不同产线环境下的稳定部署与持续优化，已完全具备进行规模化商业推广的成熟条件。</w:t>
      </w:r>
    </w:p>
    <w:p w14:paraId="4F031AA7">
      <w:pPr>
        <w:pStyle w:val="4"/>
        <w:spacing w:after="120"/>
      </w:pPr>
      <w:bookmarkStart w:id="30" w:name="_Toc31882"/>
      <w:r>
        <w:rPr>
          <w:rFonts w:hint="eastAsia"/>
        </w:rPr>
        <w:t>3.3产品简介</w:t>
      </w:r>
      <w:bookmarkEnd w:id="29"/>
      <w:bookmarkEnd w:id="30"/>
    </w:p>
    <w:p w14:paraId="12C10567">
      <w:pPr>
        <w:pStyle w:val="5"/>
        <w:spacing w:after="120"/>
      </w:pPr>
      <w:r>
        <w:rPr>
          <w:rFonts w:hint="eastAsia"/>
        </w:rPr>
        <w:t>3.3.1产品概述</w:t>
      </w:r>
    </w:p>
    <w:p w14:paraId="42A4AD47">
      <w:pPr>
        <w:spacing w:after="120"/>
      </w:pPr>
      <w:r>
        <w:rPr>
          <w:rFonts w:hint="eastAsia"/>
        </w:rPr>
        <w:t>“金属材料微观图像智能分析云服务平台”面向材料研发与质量检测领域的工程师与研究人员，致力于解决传统金属材料微观分析效率低、标准不一、过度依赖专家经验的实际问题。系统基于深度学习算法构建，提供从图像自动采集、智能识别到性能预测的一站式云服务。其将金相、扫描电镜等图像的分析时间从数小时缩短至分钟级，并自动输出准确的缺陷识别、组织定量及性能预测报告，可显著提升用户的研发迭代速度与产线质量控制效率，降低对人工经验的依赖和人力成本，帮助用户在市场竞争中提升产品合格率并加速创新进程，具有很高实用价值。</w:t>
      </w:r>
    </w:p>
    <w:p w14:paraId="3A579388">
      <w:pPr>
        <w:pStyle w:val="5"/>
        <w:spacing w:after="120"/>
      </w:pPr>
      <w:r>
        <w:rPr>
          <w:rFonts w:hint="eastAsia"/>
        </w:rPr>
        <w:t>3.3.2核心价值</w:t>
      </w:r>
    </w:p>
    <w:p w14:paraId="22E4FACC">
      <w:pPr>
        <w:spacing w:after="0" w:afterLines="0" w:line="360" w:lineRule="auto"/>
        <w:rPr>
          <w:rFonts w:hint="eastAsia" w:ascii="仿宋" w:hAnsi="仿宋" w:cs="仿宋"/>
          <w:kern w:val="2"/>
          <w:szCs w:val="24"/>
        </w:rPr>
      </w:pPr>
      <w:r>
        <w:rPr>
          <w:rFonts w:hint="eastAsia" w:ascii="仿宋" w:hAnsi="仿宋" w:cs="仿宋"/>
          <w:kern w:val="2"/>
          <w:szCs w:val="24"/>
        </w:rPr>
        <w:t>①极速分析，降本增效：将传统需要数小时乃至数天的专家人工分析过程，缩短至分钟级别，极大提升了研发迭代与产线质检效率。</w:t>
      </w:r>
    </w:p>
    <w:p w14:paraId="434CD372">
      <w:pPr>
        <w:spacing w:after="0" w:afterLines="0" w:line="360" w:lineRule="auto"/>
        <w:rPr>
          <w:rFonts w:hint="eastAsia" w:ascii="仿宋" w:hAnsi="仿宋" w:cs="仿宋"/>
          <w:kern w:val="2"/>
          <w:szCs w:val="24"/>
        </w:rPr>
      </w:pPr>
      <w:r>
        <w:rPr>
          <w:rFonts w:hint="eastAsia" w:ascii="仿宋" w:hAnsi="仿宋" w:cs="仿宋"/>
          <w:kern w:val="2"/>
          <w:szCs w:val="24"/>
        </w:rPr>
        <w:t>②标准量化，结果可靠：依托统一AI算法模型，输出客观、量化、可复现的分析结果，消除了人为判断的主观差异，保障了数据的一致性与可靠性。</w:t>
      </w:r>
    </w:p>
    <w:p w14:paraId="6024C794">
      <w:pPr>
        <w:spacing w:after="0" w:afterLines="0" w:line="360" w:lineRule="auto"/>
        <w:rPr>
          <w:rFonts w:hint="eastAsia" w:ascii="仿宋" w:hAnsi="仿宋" w:cs="仿宋"/>
          <w:kern w:val="2"/>
          <w:szCs w:val="24"/>
        </w:rPr>
      </w:pPr>
      <w:r>
        <w:rPr>
          <w:rFonts w:hint="eastAsia" w:ascii="仿宋" w:hAnsi="仿宋" w:cs="仿宋"/>
          <w:kern w:val="2"/>
          <w:szCs w:val="24"/>
        </w:rPr>
        <w:t>③性能预测，赋能研发：突破传统“事后检测”的局限，实现对材料宏观性能（如强度、耐蚀性）的智能预测，为材料设计、工艺优化提供前瞻性数据洞察。</w:t>
      </w:r>
    </w:p>
    <w:p w14:paraId="75A6A293">
      <w:pPr>
        <w:spacing w:after="0" w:afterLines="0" w:line="360" w:lineRule="auto"/>
        <w:rPr>
          <w:rFonts w:hint="eastAsia" w:ascii="仿宋" w:hAnsi="仿宋" w:cs="仿宋"/>
          <w:kern w:val="2"/>
          <w:szCs w:val="24"/>
        </w:rPr>
      </w:pPr>
      <w:r>
        <w:rPr>
          <w:rFonts w:hint="eastAsia" w:ascii="仿宋" w:hAnsi="仿宋" w:cs="仿宋"/>
          <w:kern w:val="2"/>
          <w:szCs w:val="24"/>
        </w:rPr>
        <w:t>④云端服务，开箱即用：采用便捷的云服务模式，用户无需购置昂贵硬件或组建专业算法团队，通过桌面端应用程序即可获得行业领先的智能分析能力。</w:t>
      </w:r>
    </w:p>
    <w:p w14:paraId="3715D519">
      <w:pPr>
        <w:pStyle w:val="5"/>
        <w:spacing w:after="120"/>
      </w:pPr>
      <w:r>
        <w:rPr>
          <w:rFonts w:hint="eastAsia"/>
        </w:rPr>
        <w:t>3.3.3功能亮点</w:t>
      </w:r>
    </w:p>
    <w:p w14:paraId="7A0D8A3B">
      <w:pPr>
        <w:spacing w:after="0" w:afterLines="0" w:line="360" w:lineRule="auto"/>
        <w:rPr>
          <w:rFonts w:hint="eastAsia" w:ascii="仿宋" w:hAnsi="仿宋" w:cs="仿宋"/>
          <w:kern w:val="2"/>
          <w:szCs w:val="24"/>
        </w:rPr>
      </w:pPr>
      <w:r>
        <w:rPr>
          <w:rFonts w:hint="eastAsia" w:ascii="仿宋" w:hAnsi="仿宋" w:cs="仿宋"/>
          <w:kern w:val="2"/>
          <w:szCs w:val="24"/>
        </w:rPr>
        <w:t>①一站式智能分析流程：支持从图像上传、智能识别、参数配置到报告生成的全流程在线操作，体验流畅。</w:t>
      </w:r>
    </w:p>
    <w:p w14:paraId="3C5C2946">
      <w:pPr>
        <w:spacing w:after="0" w:afterLines="0" w:line="360" w:lineRule="auto"/>
        <w:rPr>
          <w:rFonts w:hint="eastAsia" w:ascii="仿宋" w:hAnsi="仿宋" w:cs="仿宋"/>
          <w:kern w:val="2"/>
          <w:szCs w:val="24"/>
        </w:rPr>
      </w:pPr>
      <w:r>
        <w:rPr>
          <w:rFonts w:hint="eastAsia" w:ascii="仿宋" w:hAnsi="仿宋" w:cs="仿宋"/>
          <w:kern w:val="2"/>
          <w:szCs w:val="24"/>
        </w:rPr>
        <w:t>②多模态图像兼容：全面支持金相图、扫描电镜（SEM）图等多种微观图像的自动分析与处理。</w:t>
      </w:r>
    </w:p>
    <w:p w14:paraId="01A81053">
      <w:pPr>
        <w:spacing w:after="0" w:afterLines="0" w:line="360" w:lineRule="auto"/>
        <w:rPr>
          <w:rFonts w:hint="eastAsia" w:ascii="仿宋" w:hAnsi="仿宋" w:cs="仿宋"/>
          <w:kern w:val="2"/>
          <w:szCs w:val="24"/>
        </w:rPr>
      </w:pPr>
      <w:r>
        <w:rPr>
          <w:rFonts w:hint="eastAsia" w:ascii="仿宋" w:hAnsi="仿宋" w:cs="仿宋"/>
          <w:kern w:val="2"/>
          <w:szCs w:val="24"/>
        </w:rPr>
        <w:t>③结构化智能报告：自动生成包含缺陷统计、组织定量数据（如晶粒度、相比例）及性能预测曲线的标准化报告，并可一键导出为PDF/Excel格式。</w:t>
      </w:r>
    </w:p>
    <w:p w14:paraId="25567DFE">
      <w:pPr>
        <w:spacing w:after="0" w:afterLines="0" w:line="360" w:lineRule="auto"/>
        <w:rPr>
          <w:rFonts w:hint="eastAsia" w:ascii="仿宋" w:hAnsi="仿宋" w:cs="仿宋"/>
          <w:kern w:val="2"/>
          <w:szCs w:val="24"/>
        </w:rPr>
      </w:pPr>
      <w:r>
        <w:rPr>
          <w:rFonts w:hint="eastAsia" w:ascii="仿宋" w:hAnsi="仿宋" w:cs="仿宋"/>
          <w:kern w:val="2"/>
          <w:szCs w:val="24"/>
        </w:rPr>
        <w:t>④可视化交互界面：提供清晰直观的Web界面，配备实时任务队列、个人图像库、报告中心等功能模块，用户管理分析任务与历史数据轻松高效。</w:t>
      </w:r>
    </w:p>
    <w:p w14:paraId="1856DDAA">
      <w:pPr>
        <w:spacing w:after="0" w:afterLines="0" w:line="360" w:lineRule="auto"/>
        <w:rPr>
          <w:rFonts w:hint="eastAsia" w:ascii="仿宋" w:hAnsi="仿宋" w:cs="仿宋"/>
          <w:kern w:val="2"/>
          <w:szCs w:val="24"/>
        </w:rPr>
      </w:pPr>
      <w:r>
        <w:rPr>
          <w:rFonts w:hint="eastAsia" w:ascii="仿宋" w:hAnsi="仿宋" w:cs="仿宋"/>
          <w:kern w:val="2"/>
          <w:szCs w:val="24"/>
        </w:rPr>
        <w:t>⑤可定制化分析引擎：用户可根据具体分析需求，从丰富的参数库中勾选或自定义输出指标。例如针对粉末分析，可选参数包括但不限于：颗粒形态学参数（如长短轴比、莱利圆度）、边界复杂程度（凹陷分析、径向标准差）、表面纹理特征（基于灰度共生矩阵的对比度、能量、同质性，以及LBP熵）及全局统计量（遮盖率、类别分布）。系统根据用户选择的参数，自动绘制对应的专业图表（如类别分布直方图、参数散点图、趋势曲线等），将数据洞察转化为直观的视觉呈现，极大提升报告解读与演示效率。</w:t>
      </w:r>
    </w:p>
    <w:p w14:paraId="1E72419E">
      <w:pPr>
        <w:pStyle w:val="3"/>
        <w:spacing w:after="120"/>
      </w:pPr>
      <w:bookmarkStart w:id="31" w:name="_Toc21559"/>
      <w:bookmarkStart w:id="32" w:name="heading_25"/>
      <w:r>
        <w:rPr>
          <w:rFonts w:hint="eastAsia"/>
        </w:rPr>
        <w:t>4.商业模式</w:t>
      </w:r>
      <w:bookmarkEnd w:id="31"/>
      <w:bookmarkEnd w:id="32"/>
    </w:p>
    <w:p w14:paraId="280719CD">
      <w:pPr>
        <w:pStyle w:val="4"/>
        <w:spacing w:after="120"/>
      </w:pPr>
      <w:bookmarkStart w:id="33" w:name="_Toc31361"/>
      <w:r>
        <w:rPr>
          <w:rFonts w:hint="eastAsia"/>
        </w:rPr>
        <w:t>4.1 核心商业模式</w:t>
      </w:r>
      <w:bookmarkEnd w:id="33"/>
    </w:p>
    <w:p w14:paraId="22971810">
      <w:pPr>
        <w:spacing w:after="0" w:afterLines="0" w:line="360" w:lineRule="auto"/>
        <w:ind w:firstLine="480" w:firstLineChars="200"/>
        <w:rPr>
          <w:rFonts w:hint="eastAsia" w:ascii="仿宋" w:hAnsi="仿宋" w:cs="仿宋"/>
          <w:kern w:val="2"/>
          <w:szCs w:val="24"/>
        </w:rPr>
      </w:pPr>
      <w:r>
        <w:rPr>
          <w:rFonts w:hint="eastAsia" w:ascii="仿宋" w:hAnsi="仿宋" w:cs="仿宋"/>
          <w:kern w:val="2"/>
          <w:szCs w:val="24"/>
        </w:rPr>
        <w:t>本项目采用“产品分层+服务深化” 的多元化商业模式，以标准化服务实现市场渗透、以定制化服务实现营收增长、以战略合作构筑行业壁垒，构建可持续的盈利体系。具体层级划分如下：</w:t>
      </w:r>
    </w:p>
    <w:p w14:paraId="622D2455">
      <w:pPr>
        <w:spacing w:after="0" w:afterLines="0" w:line="360" w:lineRule="auto"/>
        <w:rPr>
          <w:rFonts w:hint="eastAsia" w:ascii="仿宋" w:hAnsi="仿宋" w:cs="仿宋"/>
          <w:kern w:val="2"/>
          <w:szCs w:val="24"/>
        </w:rPr>
      </w:pPr>
      <w:r>
        <w:rPr>
          <w:rFonts w:hint="eastAsia" w:ascii="仿宋" w:hAnsi="仿宋" w:cs="仿宋"/>
          <w:kern w:val="2"/>
          <w:szCs w:val="24"/>
        </w:rPr>
        <w:t>（1）基础分析服务：面向广大的中小型科技企业、初创团队及科研院所，提供标准化的材料微观图像识别与基本分析功能。用户通过</w:t>
      </w:r>
      <w:r>
        <w:rPr>
          <w:rFonts w:hint="eastAsia" w:ascii="仿宋" w:hAnsi="仿宋" w:cs="仿宋"/>
          <w:kern w:val="2"/>
          <w:szCs w:val="24"/>
          <w:lang w:eastAsia="zh-CN"/>
        </w:rPr>
        <w:t>团队</w:t>
      </w:r>
      <w:r>
        <w:rPr>
          <w:rFonts w:hint="eastAsia" w:ascii="仿宋" w:hAnsi="仿宋" w:cs="仿宋"/>
          <w:kern w:val="2"/>
          <w:szCs w:val="24"/>
        </w:rPr>
        <w:t>的云端平台上传材料微观图像，即可快速获得基本的缺陷识别、组织分类等分析报告。此层级按次数或月度订阅收费，旨在降低使用门槛，快速积累用户与数据。</w:t>
      </w:r>
    </w:p>
    <w:p w14:paraId="6E56EAE7">
      <w:pPr>
        <w:spacing w:after="0" w:afterLines="0" w:line="360" w:lineRule="auto"/>
        <w:rPr>
          <w:rFonts w:hint="eastAsia" w:ascii="仿宋" w:hAnsi="仿宋" w:cs="仿宋"/>
          <w:kern w:val="2"/>
          <w:szCs w:val="24"/>
        </w:rPr>
      </w:pPr>
      <w:r>
        <w:rPr>
          <w:rFonts w:hint="eastAsia" w:ascii="仿宋" w:hAnsi="仿宋" w:cs="仿宋"/>
          <w:kern w:val="2"/>
          <w:szCs w:val="24"/>
        </w:rPr>
        <w:t>（2）定制化模型服务：针对有特定材料体系、特殊缺陷检测需求或更高精度要求的中大型企业，</w:t>
      </w:r>
      <w:r>
        <w:rPr>
          <w:rFonts w:hint="eastAsia" w:ascii="仿宋" w:hAnsi="仿宋" w:cs="仿宋"/>
          <w:kern w:val="2"/>
          <w:szCs w:val="24"/>
          <w:lang w:eastAsia="zh-CN"/>
        </w:rPr>
        <w:t>团队</w:t>
      </w:r>
      <w:r>
        <w:rPr>
          <w:rFonts w:hint="eastAsia" w:ascii="仿宋" w:hAnsi="仿宋" w:cs="仿宋"/>
          <w:kern w:val="2"/>
          <w:szCs w:val="24"/>
        </w:rPr>
        <w:t>提供模型定制训练、数据标注与算法优化等付费服务，满足其在特定材料体系或工艺条件下的分析要求。此层级按项目制收费，客单价和利润率显著高于标准化服务。</w:t>
      </w:r>
    </w:p>
    <w:p w14:paraId="33D58AC2">
      <w:pPr>
        <w:spacing w:after="0" w:afterLines="0" w:line="360" w:lineRule="auto"/>
        <w:rPr>
          <w:rFonts w:hint="eastAsia" w:ascii="仿宋" w:hAnsi="仿宋" w:cs="仿宋"/>
          <w:kern w:val="2"/>
          <w:szCs w:val="24"/>
        </w:rPr>
      </w:pPr>
      <w:r>
        <w:rPr>
          <w:rFonts w:hint="eastAsia" w:ascii="仿宋" w:hAnsi="仿宋" w:cs="仿宋"/>
          <w:kern w:val="2"/>
          <w:szCs w:val="24"/>
        </w:rPr>
        <w:t>（3）战略合作与联合开发：与行业龙头企业、顶尖科研机构建立战略合作伙伴关系，合作模式包括：模型协作训练、联合工艺开发、性能预测模型共建以及生产监测系统集成。此层级旨在成为客户的核心技术伙伴，分享技术突破带来的长期价值。</w:t>
      </w:r>
    </w:p>
    <w:p w14:paraId="0AD526BE">
      <w:pPr>
        <w:spacing w:after="0" w:afterLines="0" w:line="360" w:lineRule="auto"/>
        <w:jc w:val="center"/>
        <w:rPr>
          <w:rFonts w:hint="eastAsia" w:ascii="仿宋" w:hAnsi="仿宋" w:cs="仿宋"/>
          <w:kern w:val="2"/>
          <w:szCs w:val="24"/>
        </w:rPr>
      </w:pPr>
      <w:r>
        <w:rPr>
          <w:rFonts w:hint="eastAsia" w:ascii="仿宋" w:hAnsi="仿宋" w:cs="仿宋"/>
          <w:kern w:val="2"/>
          <w:szCs w:val="24"/>
        </w:rPr>
        <w:t>表2 商业模式画布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4"/>
        <w:gridCol w:w="853"/>
        <w:gridCol w:w="851"/>
        <w:gridCol w:w="1705"/>
        <w:gridCol w:w="1705"/>
      </w:tblGrid>
      <w:tr w14:paraId="7F79B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2" w:hRule="atLeast"/>
        </w:trPr>
        <w:tc>
          <w:tcPr>
            <w:tcW w:w="1704" w:type="dxa"/>
            <w:vMerge w:val="restart"/>
          </w:tcPr>
          <w:p w14:paraId="6CA3D281">
            <w:pPr>
              <w:spacing w:after="0" w:afterLines="0" w:line="360" w:lineRule="auto"/>
              <w:jc w:val="center"/>
              <w:rPr>
                <w:rFonts w:hint="eastAsia" w:ascii="仿宋" w:hAnsi="仿宋" w:cs="仿宋"/>
                <w:kern w:val="2"/>
                <w:szCs w:val="24"/>
              </w:rPr>
            </w:pPr>
            <w:r>
              <w:rPr>
                <w:rFonts w:hint="eastAsia" w:ascii="仿宋" w:hAnsi="仿宋" w:cs="仿宋"/>
                <w:b/>
                <w:bCs/>
                <w:kern w:val="2"/>
                <w:szCs w:val="24"/>
              </w:rPr>
              <w:t>重要伙伴</w:t>
            </w:r>
          </w:p>
          <w:p w14:paraId="6DC0C3A2">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①高校实验室(数据与研发)；</w:t>
            </w:r>
          </w:p>
          <w:p w14:paraId="728C4743">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②云计算服务商(算力)；</w:t>
            </w:r>
          </w:p>
          <w:p w14:paraId="072B1440">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③行业协会与经销商</w:t>
            </w:r>
          </w:p>
        </w:tc>
        <w:tc>
          <w:tcPr>
            <w:tcW w:w="1704" w:type="dxa"/>
          </w:tcPr>
          <w:p w14:paraId="50D5F337">
            <w:pPr>
              <w:spacing w:after="0" w:afterLines="0" w:line="360" w:lineRule="auto"/>
              <w:jc w:val="center"/>
              <w:rPr>
                <w:rFonts w:hint="eastAsia" w:ascii="仿宋" w:hAnsi="仿宋" w:cs="仿宋"/>
                <w:b/>
                <w:bCs/>
                <w:kern w:val="2"/>
                <w:szCs w:val="24"/>
              </w:rPr>
            </w:pPr>
            <w:r>
              <w:rPr>
                <w:rFonts w:hint="eastAsia" w:ascii="仿宋" w:hAnsi="仿宋" w:cs="仿宋"/>
                <w:b/>
                <w:bCs/>
                <w:kern w:val="2"/>
                <w:szCs w:val="24"/>
              </w:rPr>
              <w:t>关键业务</w:t>
            </w:r>
          </w:p>
          <w:p w14:paraId="16596F8C">
            <w:pPr>
              <w:spacing w:after="0" w:afterLines="0" w:line="25" w:lineRule="atLeast"/>
              <w:rPr>
                <w:rFonts w:hint="eastAsia" w:ascii="仿宋" w:hAnsi="仿宋" w:cs="仿宋"/>
                <w:kern w:val="2"/>
                <w:szCs w:val="24"/>
              </w:rPr>
            </w:pPr>
            <w:r>
              <w:rPr>
                <w:rFonts w:hint="eastAsia" w:ascii="仿宋" w:hAnsi="仿宋" w:cs="仿宋"/>
                <w:kern w:val="2"/>
                <w:sz w:val="21"/>
                <w:szCs w:val="21"/>
              </w:rPr>
              <w:t>①平台开发与运维；②数据标注与模型训练；③技术支持与客户成功</w:t>
            </w:r>
          </w:p>
        </w:tc>
        <w:tc>
          <w:tcPr>
            <w:tcW w:w="1704" w:type="dxa"/>
            <w:gridSpan w:val="2"/>
            <w:vMerge w:val="restart"/>
          </w:tcPr>
          <w:p w14:paraId="0084D962">
            <w:pPr>
              <w:spacing w:after="0" w:afterLines="0" w:line="360" w:lineRule="auto"/>
              <w:jc w:val="center"/>
              <w:rPr>
                <w:rFonts w:hint="eastAsia" w:ascii="仿宋" w:hAnsi="仿宋" w:cs="仿宋"/>
                <w:kern w:val="2"/>
                <w:szCs w:val="24"/>
              </w:rPr>
            </w:pPr>
            <w:r>
              <w:rPr>
                <w:rFonts w:hint="eastAsia" w:ascii="仿宋" w:hAnsi="仿宋" w:cs="仿宋"/>
                <w:b/>
                <w:bCs/>
                <w:kern w:val="2"/>
                <w:szCs w:val="24"/>
              </w:rPr>
              <w:t>价值主张</w:t>
            </w:r>
          </w:p>
          <w:p w14:paraId="03725317">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①标准化SaaS</w:t>
            </w:r>
          </w:p>
          <w:p w14:paraId="0C8BC35A">
            <w:pPr>
              <w:spacing w:after="0" w:afterLines="0" w:line="25" w:lineRule="atLeast"/>
              <w:rPr>
                <w:rFonts w:hint="eastAsia" w:ascii="仿宋" w:hAnsi="仿宋" w:cs="仿宋"/>
                <w:kern w:val="2"/>
                <w:sz w:val="21"/>
                <w:szCs w:val="21"/>
              </w:rPr>
            </w:pPr>
            <w:r>
              <w:rPr>
                <w:rFonts w:hint="eastAsia" w:ascii="仿宋" w:hAnsi="仿宋" w:cs="仿宋"/>
                <w:kern w:val="2"/>
                <w:sz w:val="21"/>
                <w:szCs w:val="21"/>
              </w:rPr>
              <w:t>分析服务</w:t>
            </w:r>
          </w:p>
          <w:p w14:paraId="7E78EFE5">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②定制化模型训练服务</w:t>
            </w:r>
          </w:p>
          <w:p w14:paraId="0F7278FC">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③深度合作与联合研发</w:t>
            </w:r>
          </w:p>
        </w:tc>
        <w:tc>
          <w:tcPr>
            <w:tcW w:w="1705" w:type="dxa"/>
          </w:tcPr>
          <w:p w14:paraId="4266E4CE">
            <w:pPr>
              <w:spacing w:after="0" w:afterLines="0" w:line="360" w:lineRule="auto"/>
              <w:jc w:val="center"/>
              <w:rPr>
                <w:rFonts w:hint="eastAsia" w:ascii="仿宋" w:hAnsi="仿宋" w:cs="仿宋"/>
                <w:kern w:val="2"/>
                <w:szCs w:val="24"/>
              </w:rPr>
            </w:pPr>
            <w:r>
              <w:rPr>
                <w:rFonts w:hint="eastAsia" w:ascii="仿宋" w:hAnsi="仿宋" w:cs="仿宋"/>
                <w:b/>
                <w:bCs/>
                <w:kern w:val="2"/>
                <w:szCs w:val="24"/>
              </w:rPr>
              <w:t>客户关系</w:t>
            </w:r>
          </w:p>
          <w:p w14:paraId="2C2739C3">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①在线自助平台；②专属客户</w:t>
            </w:r>
          </w:p>
          <w:p w14:paraId="7A6C7993">
            <w:pPr>
              <w:spacing w:after="0" w:afterLines="0" w:line="25" w:lineRule="atLeast"/>
              <w:rPr>
                <w:rFonts w:hint="eastAsia" w:ascii="仿宋" w:hAnsi="仿宋" w:cs="仿宋"/>
                <w:kern w:val="2"/>
                <w:szCs w:val="24"/>
              </w:rPr>
            </w:pPr>
            <w:r>
              <w:rPr>
                <w:rFonts w:hint="eastAsia" w:ascii="仿宋" w:hAnsi="仿宋" w:cs="仿宋"/>
                <w:kern w:val="2"/>
                <w:sz w:val="21"/>
                <w:szCs w:val="21"/>
              </w:rPr>
              <w:t>成功经理；③技术社区与内容营销</w:t>
            </w:r>
          </w:p>
        </w:tc>
        <w:tc>
          <w:tcPr>
            <w:tcW w:w="1705" w:type="dxa"/>
            <w:vMerge w:val="restart"/>
          </w:tcPr>
          <w:p w14:paraId="6FF10FE8">
            <w:pPr>
              <w:spacing w:after="0" w:afterLines="0" w:line="360" w:lineRule="auto"/>
              <w:jc w:val="center"/>
              <w:rPr>
                <w:rFonts w:hint="eastAsia" w:ascii="仿宋" w:hAnsi="仿宋" w:cs="仿宋"/>
                <w:b/>
                <w:bCs/>
                <w:kern w:val="2"/>
                <w:szCs w:val="24"/>
              </w:rPr>
            </w:pPr>
            <w:r>
              <w:rPr>
                <w:rFonts w:hint="eastAsia" w:ascii="仿宋" w:hAnsi="仿宋" w:cs="仿宋"/>
                <w:b/>
                <w:bCs/>
                <w:kern w:val="2"/>
                <w:szCs w:val="24"/>
              </w:rPr>
              <w:t>客户细分</w:t>
            </w:r>
          </w:p>
          <w:p w14:paraId="40CA20C6">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①中小型制造企业与初创公司；</w:t>
            </w:r>
          </w:p>
          <w:p w14:paraId="0604581A">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②大型企业研发中心；</w:t>
            </w:r>
          </w:p>
          <w:p w14:paraId="32851C9D">
            <w:pPr>
              <w:spacing w:after="0" w:afterLines="0" w:line="25" w:lineRule="atLeast"/>
              <w:rPr>
                <w:rFonts w:hint="eastAsia" w:ascii="仿宋" w:hAnsi="仿宋" w:cs="仿宋"/>
                <w:kern w:val="2"/>
                <w:szCs w:val="24"/>
              </w:rPr>
            </w:pPr>
            <w:r>
              <w:rPr>
                <w:rFonts w:hint="eastAsia" w:ascii="仿宋" w:hAnsi="仿宋" w:cs="仿宋"/>
                <w:kern w:val="2"/>
                <w:sz w:val="21"/>
                <w:szCs w:val="21"/>
              </w:rPr>
              <w:t>③高校与科研院所</w:t>
            </w:r>
          </w:p>
        </w:tc>
      </w:tr>
      <w:tr w14:paraId="2833C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1" w:hRule="atLeast"/>
        </w:trPr>
        <w:tc>
          <w:tcPr>
            <w:tcW w:w="1704" w:type="dxa"/>
            <w:vMerge w:val="continue"/>
          </w:tcPr>
          <w:p w14:paraId="5199AEF4">
            <w:pPr>
              <w:spacing w:after="0" w:afterLines="0" w:line="25" w:lineRule="atLeast"/>
              <w:rPr>
                <w:rFonts w:hint="eastAsia" w:ascii="仿宋" w:hAnsi="仿宋" w:cs="仿宋"/>
                <w:kern w:val="2"/>
                <w:szCs w:val="24"/>
              </w:rPr>
            </w:pPr>
          </w:p>
        </w:tc>
        <w:tc>
          <w:tcPr>
            <w:tcW w:w="1704" w:type="dxa"/>
          </w:tcPr>
          <w:p w14:paraId="78377B8B">
            <w:pPr>
              <w:spacing w:after="0" w:afterLines="0" w:line="360" w:lineRule="auto"/>
              <w:jc w:val="center"/>
              <w:rPr>
                <w:rFonts w:hint="eastAsia" w:ascii="仿宋" w:hAnsi="仿宋" w:cs="仿宋"/>
                <w:kern w:val="2"/>
                <w:szCs w:val="24"/>
              </w:rPr>
            </w:pPr>
            <w:r>
              <w:rPr>
                <w:rFonts w:hint="eastAsia" w:ascii="仿宋" w:hAnsi="仿宋" w:cs="仿宋"/>
                <w:b/>
                <w:bCs/>
                <w:kern w:val="2"/>
                <w:szCs w:val="24"/>
              </w:rPr>
              <w:t>核心资源</w:t>
            </w:r>
          </w:p>
          <w:p w14:paraId="2C679EA8">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①专有材料图像数据库；②核心AI算法与模型；</w:t>
            </w:r>
          </w:p>
          <w:p w14:paraId="5A4D2AE3">
            <w:pPr>
              <w:spacing w:after="0" w:afterLines="0" w:line="25" w:lineRule="atLeast"/>
              <w:rPr>
                <w:rFonts w:hint="eastAsia" w:ascii="仿宋" w:hAnsi="仿宋" w:cs="仿宋"/>
                <w:kern w:val="2"/>
                <w:szCs w:val="24"/>
              </w:rPr>
            </w:pPr>
            <w:r>
              <w:rPr>
                <w:rFonts w:hint="eastAsia" w:ascii="仿宋" w:hAnsi="仿宋" w:cs="仿宋"/>
                <w:kern w:val="2"/>
                <w:sz w:val="21"/>
                <w:szCs w:val="21"/>
              </w:rPr>
              <w:t>③材料科学与AI跨学科团队</w:t>
            </w:r>
          </w:p>
        </w:tc>
        <w:tc>
          <w:tcPr>
            <w:tcW w:w="1704" w:type="dxa"/>
            <w:gridSpan w:val="2"/>
            <w:vMerge w:val="continue"/>
          </w:tcPr>
          <w:p w14:paraId="3D33945A">
            <w:pPr>
              <w:spacing w:after="0" w:afterLines="0" w:line="25" w:lineRule="atLeast"/>
              <w:rPr>
                <w:rFonts w:hint="eastAsia" w:ascii="仿宋" w:hAnsi="仿宋" w:cs="仿宋"/>
                <w:kern w:val="2"/>
                <w:szCs w:val="24"/>
              </w:rPr>
            </w:pPr>
          </w:p>
        </w:tc>
        <w:tc>
          <w:tcPr>
            <w:tcW w:w="1705" w:type="dxa"/>
          </w:tcPr>
          <w:p w14:paraId="68F906E0">
            <w:pPr>
              <w:spacing w:after="0" w:afterLines="0" w:line="360" w:lineRule="auto"/>
              <w:jc w:val="center"/>
              <w:rPr>
                <w:rFonts w:hint="eastAsia" w:ascii="仿宋" w:hAnsi="仿宋" w:cs="仿宋"/>
                <w:kern w:val="2"/>
                <w:szCs w:val="24"/>
              </w:rPr>
            </w:pPr>
            <w:r>
              <w:rPr>
                <w:rFonts w:hint="eastAsia" w:ascii="仿宋" w:hAnsi="仿宋" w:cs="仿宋"/>
                <w:b/>
                <w:bCs/>
                <w:kern w:val="2"/>
                <w:szCs w:val="24"/>
              </w:rPr>
              <w:t>渠道通路</w:t>
            </w:r>
          </w:p>
          <w:p w14:paraId="2249F51A">
            <w:pPr>
              <w:spacing w:after="0" w:afterLines="0" w:line="25" w:lineRule="atLeast"/>
              <w:rPr>
                <w:rFonts w:hint="eastAsia" w:ascii="仿宋" w:hAnsi="仿宋" w:cs="仿宋"/>
                <w:kern w:val="2"/>
                <w:szCs w:val="24"/>
              </w:rPr>
            </w:pPr>
            <w:r>
              <w:rPr>
                <w:rFonts w:hint="eastAsia" w:ascii="仿宋" w:hAnsi="仿宋" w:cs="仿宋"/>
                <w:kern w:val="2"/>
                <w:sz w:val="21"/>
                <w:szCs w:val="21"/>
              </w:rPr>
              <w:t>①官方平台与小程序；②学术会议与行业展会；③代理商与API合作伙伴</w:t>
            </w:r>
          </w:p>
        </w:tc>
        <w:tc>
          <w:tcPr>
            <w:tcW w:w="1705" w:type="dxa"/>
            <w:vMerge w:val="continue"/>
          </w:tcPr>
          <w:p w14:paraId="2DDE76AF">
            <w:pPr>
              <w:spacing w:after="0" w:afterLines="0" w:line="25" w:lineRule="atLeast"/>
              <w:rPr>
                <w:rFonts w:hint="eastAsia" w:ascii="仿宋" w:hAnsi="仿宋" w:cs="仿宋"/>
                <w:kern w:val="2"/>
                <w:szCs w:val="24"/>
              </w:rPr>
            </w:pPr>
          </w:p>
        </w:tc>
      </w:tr>
      <w:tr w14:paraId="1971C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5" w:hRule="atLeast"/>
        </w:trPr>
        <w:tc>
          <w:tcPr>
            <w:tcW w:w="4261" w:type="dxa"/>
            <w:gridSpan w:val="3"/>
          </w:tcPr>
          <w:p w14:paraId="570CD038">
            <w:pPr>
              <w:spacing w:after="0" w:afterLines="0" w:line="360" w:lineRule="auto"/>
              <w:rPr>
                <w:rFonts w:hint="eastAsia" w:ascii="仿宋" w:hAnsi="仿宋" w:cs="仿宋"/>
                <w:kern w:val="2"/>
                <w:szCs w:val="24"/>
              </w:rPr>
            </w:pPr>
            <w:r>
              <w:rPr>
                <w:rFonts w:hint="eastAsia" w:ascii="仿宋" w:hAnsi="仿宋" w:cs="仿宋"/>
                <w:b/>
                <w:bCs/>
                <w:kern w:val="2"/>
                <w:szCs w:val="24"/>
              </w:rPr>
              <w:t>成本结构</w:t>
            </w:r>
          </w:p>
          <w:p w14:paraId="448D7636">
            <w:pPr>
              <w:spacing w:after="0" w:afterLines="0" w:line="25" w:lineRule="atLeast"/>
              <w:jc w:val="left"/>
              <w:rPr>
                <w:rFonts w:hint="eastAsia" w:ascii="仿宋" w:hAnsi="仿宋" w:cs="仿宋"/>
                <w:kern w:val="2"/>
                <w:sz w:val="21"/>
                <w:szCs w:val="21"/>
              </w:rPr>
            </w:pPr>
            <w:r>
              <w:rPr>
                <w:rFonts w:hint="eastAsia" w:ascii="仿宋" w:hAnsi="仿宋" w:cs="仿宋"/>
                <w:kern w:val="2"/>
                <w:sz w:val="21"/>
                <w:szCs w:val="21"/>
              </w:rPr>
              <w:t>①研发与人力成本；</w:t>
            </w:r>
          </w:p>
          <w:p w14:paraId="4AA695D8">
            <w:pPr>
              <w:spacing w:after="0" w:afterLines="0" w:line="25" w:lineRule="atLeast"/>
              <w:jc w:val="left"/>
              <w:rPr>
                <w:rFonts w:hint="eastAsia" w:ascii="仿宋" w:hAnsi="仿宋" w:cs="仿宋"/>
                <w:kern w:val="2"/>
                <w:sz w:val="21"/>
                <w:szCs w:val="21"/>
              </w:rPr>
            </w:pPr>
            <w:r>
              <w:rPr>
                <w:rFonts w:hint="eastAsia" w:ascii="仿宋" w:hAnsi="仿宋" w:cs="仿宋"/>
                <w:kern w:val="2"/>
                <w:sz w:val="21"/>
                <w:szCs w:val="21"/>
              </w:rPr>
              <w:t>②云服务与数据成本；</w:t>
            </w:r>
          </w:p>
          <w:p w14:paraId="598CB992">
            <w:pPr>
              <w:spacing w:after="0" w:afterLines="0" w:line="25" w:lineRule="atLeast"/>
              <w:jc w:val="left"/>
              <w:rPr>
                <w:rFonts w:hint="eastAsia" w:ascii="仿宋" w:hAnsi="仿宋" w:cs="仿宋"/>
                <w:kern w:val="2"/>
                <w:szCs w:val="24"/>
              </w:rPr>
            </w:pPr>
            <w:r>
              <w:rPr>
                <w:rFonts w:hint="eastAsia" w:ascii="仿宋" w:hAnsi="仿宋" w:cs="仿宋"/>
                <w:kern w:val="2"/>
                <w:sz w:val="21"/>
                <w:szCs w:val="21"/>
              </w:rPr>
              <w:t>③市场推广与运营成本</w:t>
            </w:r>
          </w:p>
        </w:tc>
        <w:tc>
          <w:tcPr>
            <w:tcW w:w="4261" w:type="dxa"/>
            <w:gridSpan w:val="3"/>
          </w:tcPr>
          <w:p w14:paraId="5082A72E">
            <w:pPr>
              <w:spacing w:after="0" w:afterLines="0" w:line="360" w:lineRule="auto"/>
              <w:rPr>
                <w:rFonts w:hint="eastAsia" w:ascii="仿宋" w:hAnsi="仿宋" w:cs="仿宋"/>
                <w:kern w:val="2"/>
                <w:szCs w:val="24"/>
              </w:rPr>
            </w:pPr>
            <w:r>
              <w:rPr>
                <w:rFonts w:hint="eastAsia" w:ascii="仿宋" w:hAnsi="仿宋" w:cs="仿宋"/>
                <w:b/>
                <w:bCs/>
                <w:kern w:val="2"/>
                <w:szCs w:val="24"/>
              </w:rPr>
              <w:t>收入来源</w:t>
            </w:r>
          </w:p>
          <w:p w14:paraId="1F077D4B">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①SaaS订阅费；</w:t>
            </w:r>
          </w:p>
          <w:p w14:paraId="712B78B9">
            <w:pPr>
              <w:spacing w:after="0" w:afterLines="0" w:line="25" w:lineRule="atLeast"/>
              <w:rPr>
                <w:rFonts w:hint="eastAsia" w:ascii="仿宋" w:hAnsi="仿宋" w:cs="仿宋"/>
                <w:kern w:val="2"/>
                <w:sz w:val="21"/>
                <w:szCs w:val="21"/>
              </w:rPr>
            </w:pPr>
            <w:r>
              <w:rPr>
                <w:rFonts w:hint="eastAsia" w:ascii="仿宋" w:hAnsi="仿宋" w:cs="仿宋"/>
                <w:kern w:val="2"/>
                <w:sz w:val="21"/>
                <w:szCs w:val="21"/>
              </w:rPr>
              <w:t>②定制项目收入；</w:t>
            </w:r>
          </w:p>
          <w:p w14:paraId="69436D08">
            <w:pPr>
              <w:spacing w:after="0" w:afterLines="0" w:line="25" w:lineRule="atLeast"/>
              <w:rPr>
                <w:rFonts w:hint="eastAsia" w:ascii="仿宋" w:hAnsi="仿宋" w:cs="仿宋"/>
                <w:kern w:val="2"/>
                <w:szCs w:val="24"/>
              </w:rPr>
            </w:pPr>
            <w:r>
              <w:rPr>
                <w:rFonts w:hint="eastAsia" w:ascii="仿宋" w:hAnsi="仿宋" w:cs="仿宋"/>
                <w:kern w:val="2"/>
                <w:sz w:val="21"/>
                <w:szCs w:val="21"/>
              </w:rPr>
              <w:t>③API调用费与联合研发收入</w:t>
            </w:r>
          </w:p>
        </w:tc>
      </w:tr>
    </w:tbl>
    <w:p w14:paraId="4D463BB7">
      <w:pPr>
        <w:spacing w:after="0" w:afterLines="0" w:line="360" w:lineRule="auto"/>
        <w:rPr>
          <w:rFonts w:hint="eastAsia" w:ascii="仿宋" w:hAnsi="仿宋" w:cs="仿宋"/>
          <w:kern w:val="2"/>
          <w:szCs w:val="24"/>
        </w:rPr>
      </w:pPr>
    </w:p>
    <w:p w14:paraId="13640466">
      <w:pPr>
        <w:pStyle w:val="4"/>
        <w:spacing w:after="120"/>
      </w:pPr>
      <w:bookmarkStart w:id="34" w:name="_Toc4959"/>
      <w:r>
        <w:rPr>
          <w:rFonts w:hint="eastAsia"/>
        </w:rPr>
        <w:t>4.2 服务套餐设计</w:t>
      </w:r>
      <w:bookmarkEnd w:id="34"/>
    </w:p>
    <w:p w14:paraId="59A2DFE7">
      <w:pPr>
        <w:pStyle w:val="5"/>
        <w:spacing w:after="120"/>
      </w:pPr>
      <w:r>
        <w:rPr>
          <w:rFonts w:hint="eastAsia"/>
        </w:rPr>
        <w:t>4.2.1 标准SaaS套餐</w:t>
      </w:r>
    </w:p>
    <w:p w14:paraId="0C337B93">
      <w:pPr>
        <w:spacing w:after="0" w:afterLines="0" w:line="360" w:lineRule="auto"/>
        <w:rPr>
          <w:rFonts w:hint="eastAsia" w:ascii="仿宋" w:hAnsi="仿宋" w:cs="仿宋"/>
          <w:kern w:val="2"/>
          <w:szCs w:val="24"/>
        </w:rPr>
      </w:pPr>
      <w:r>
        <w:rPr>
          <w:rFonts w:hint="eastAsia" w:ascii="仿宋" w:hAnsi="仿宋" w:cs="仿宋"/>
          <w:kern w:val="2"/>
          <w:szCs w:val="24"/>
        </w:rPr>
        <w:t>面向广大的中小型科技企业、初创团队及科研院所，提供按使用量和月度/年度订阅的在线分析服务。</w:t>
      </w:r>
    </w:p>
    <w:p w14:paraId="57962907">
      <w:pPr>
        <w:spacing w:after="0" w:afterLines="0" w:line="360" w:lineRule="auto"/>
        <w:jc w:val="center"/>
        <w:rPr>
          <w:rFonts w:hint="eastAsia" w:ascii="仿宋" w:hAnsi="仿宋" w:cs="仿宋"/>
          <w:kern w:val="2"/>
          <w:szCs w:val="24"/>
        </w:rPr>
      </w:pPr>
      <w:r>
        <w:rPr>
          <w:rFonts w:hint="eastAsia" w:ascii="仿宋" w:hAnsi="仿宋" w:cs="仿宋"/>
          <w:kern w:val="2"/>
          <w:szCs w:val="24"/>
        </w:rPr>
        <w:t>表一：平台服务体系架构</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6"/>
        <w:gridCol w:w="1791"/>
        <w:gridCol w:w="1905"/>
        <w:gridCol w:w="1888"/>
      </w:tblGrid>
      <w:tr w14:paraId="69AB0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34C7A4FE">
            <w:pPr>
              <w:spacing w:after="0" w:afterLines="0" w:line="240" w:lineRule="auto"/>
              <w:jc w:val="center"/>
              <w:rPr>
                <w:rFonts w:hint="eastAsia" w:ascii="仿宋" w:hAnsi="仿宋" w:cs="仿宋"/>
                <w:kern w:val="2"/>
                <w:sz w:val="21"/>
                <w:szCs w:val="21"/>
              </w:rPr>
            </w:pPr>
            <w:r>
              <w:rPr>
                <w:rFonts w:hint="eastAsia" w:ascii="仿宋" w:hAnsi="仿宋" w:cs="仿宋"/>
                <w:kern w:val="2"/>
                <w:sz w:val="21"/>
                <w:szCs w:val="21"/>
              </w:rPr>
              <w:t>服务层级</w:t>
            </w:r>
          </w:p>
        </w:tc>
        <w:tc>
          <w:tcPr>
            <w:tcW w:w="1791" w:type="dxa"/>
          </w:tcPr>
          <w:p w14:paraId="2A65EBF5">
            <w:pPr>
              <w:spacing w:after="0" w:afterLines="0" w:line="240" w:lineRule="auto"/>
              <w:rPr>
                <w:rFonts w:hint="eastAsia" w:ascii="仿宋" w:hAnsi="仿宋" w:cs="仿宋"/>
                <w:kern w:val="2"/>
                <w:sz w:val="21"/>
                <w:szCs w:val="21"/>
              </w:rPr>
            </w:pPr>
            <w:r>
              <w:rPr>
                <w:rFonts w:hint="eastAsia" w:ascii="仿宋" w:hAnsi="仿宋" w:cs="仿宋"/>
                <w:kern w:val="2"/>
                <w:sz w:val="21"/>
                <w:szCs w:val="21"/>
              </w:rPr>
              <w:t>体验版</w:t>
            </w:r>
          </w:p>
        </w:tc>
        <w:tc>
          <w:tcPr>
            <w:tcW w:w="1905" w:type="dxa"/>
          </w:tcPr>
          <w:p w14:paraId="6E8C7210">
            <w:pPr>
              <w:spacing w:after="0" w:afterLines="0" w:line="240" w:lineRule="auto"/>
              <w:rPr>
                <w:rFonts w:hint="eastAsia" w:ascii="仿宋" w:hAnsi="仿宋" w:cs="仿宋"/>
                <w:kern w:val="2"/>
                <w:sz w:val="21"/>
                <w:szCs w:val="21"/>
              </w:rPr>
            </w:pPr>
            <w:r>
              <w:rPr>
                <w:rFonts w:hint="eastAsia" w:ascii="仿宋" w:hAnsi="仿宋" w:cs="仿宋"/>
                <w:kern w:val="2"/>
                <w:sz w:val="21"/>
                <w:szCs w:val="21"/>
              </w:rPr>
              <w:t>基础版</w:t>
            </w:r>
          </w:p>
        </w:tc>
        <w:tc>
          <w:tcPr>
            <w:tcW w:w="1888" w:type="dxa"/>
          </w:tcPr>
          <w:p w14:paraId="362B9826">
            <w:pPr>
              <w:spacing w:after="0" w:afterLines="0" w:line="240" w:lineRule="auto"/>
              <w:rPr>
                <w:rFonts w:hint="eastAsia" w:ascii="仿宋" w:hAnsi="仿宋" w:cs="仿宋"/>
                <w:kern w:val="2"/>
                <w:sz w:val="21"/>
                <w:szCs w:val="21"/>
              </w:rPr>
            </w:pPr>
            <w:r>
              <w:rPr>
                <w:rFonts w:hint="eastAsia" w:ascii="仿宋" w:hAnsi="仿宋" w:cs="仿宋"/>
                <w:kern w:val="2"/>
                <w:sz w:val="21"/>
                <w:szCs w:val="21"/>
              </w:rPr>
              <w:t>专业版</w:t>
            </w:r>
          </w:p>
        </w:tc>
      </w:tr>
      <w:tr w14:paraId="049A8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44D7BBD5">
            <w:pPr>
              <w:spacing w:after="0" w:afterLines="0" w:line="240" w:lineRule="auto"/>
              <w:rPr>
                <w:rFonts w:hint="eastAsia" w:ascii="仿宋" w:hAnsi="仿宋" w:cs="仿宋"/>
                <w:kern w:val="2"/>
                <w:sz w:val="21"/>
                <w:szCs w:val="21"/>
              </w:rPr>
            </w:pPr>
            <w:r>
              <w:rPr>
                <w:rFonts w:hint="eastAsia" w:ascii="仿宋" w:hAnsi="仿宋" w:cs="仿宋"/>
                <w:kern w:val="2"/>
                <w:sz w:val="21"/>
                <w:szCs w:val="21"/>
              </w:rPr>
              <w:t>目标客户</w:t>
            </w:r>
          </w:p>
        </w:tc>
        <w:tc>
          <w:tcPr>
            <w:tcW w:w="1791" w:type="dxa"/>
          </w:tcPr>
          <w:p w14:paraId="469626D2">
            <w:pPr>
              <w:spacing w:after="0" w:afterLines="0" w:line="240" w:lineRule="auto"/>
              <w:rPr>
                <w:rFonts w:hint="eastAsia" w:ascii="仿宋" w:hAnsi="仿宋" w:cs="仿宋"/>
                <w:kern w:val="2"/>
                <w:sz w:val="21"/>
                <w:szCs w:val="21"/>
              </w:rPr>
            </w:pPr>
            <w:r>
              <w:rPr>
                <w:rFonts w:hint="eastAsia" w:ascii="仿宋" w:hAnsi="仿宋" w:cs="仿宋"/>
                <w:kern w:val="2"/>
                <w:sz w:val="21"/>
                <w:szCs w:val="21"/>
              </w:rPr>
              <w:t>个人研究者、学生、小微团队</w:t>
            </w:r>
          </w:p>
        </w:tc>
        <w:tc>
          <w:tcPr>
            <w:tcW w:w="1905" w:type="dxa"/>
          </w:tcPr>
          <w:p w14:paraId="0990786A">
            <w:pPr>
              <w:spacing w:after="0" w:afterLines="0" w:line="240" w:lineRule="auto"/>
              <w:rPr>
                <w:rFonts w:hint="eastAsia" w:ascii="仿宋" w:hAnsi="仿宋" w:cs="仿宋"/>
                <w:kern w:val="2"/>
                <w:sz w:val="21"/>
                <w:szCs w:val="21"/>
              </w:rPr>
            </w:pPr>
            <w:r>
              <w:rPr>
                <w:rFonts w:hint="eastAsia" w:ascii="仿宋" w:hAnsi="仿宋" w:cs="仿宋"/>
                <w:kern w:val="2"/>
                <w:sz w:val="21"/>
                <w:szCs w:val="21"/>
              </w:rPr>
              <w:t>中小型企业、实验室</w:t>
            </w:r>
          </w:p>
        </w:tc>
        <w:tc>
          <w:tcPr>
            <w:tcW w:w="1888" w:type="dxa"/>
          </w:tcPr>
          <w:p w14:paraId="10BED3A3">
            <w:pPr>
              <w:spacing w:after="0" w:afterLines="0" w:line="240" w:lineRule="auto"/>
              <w:rPr>
                <w:rFonts w:hint="eastAsia" w:ascii="仿宋" w:hAnsi="仿宋" w:cs="仿宋"/>
                <w:kern w:val="2"/>
                <w:sz w:val="21"/>
                <w:szCs w:val="21"/>
              </w:rPr>
            </w:pPr>
            <w:r>
              <w:rPr>
                <w:rFonts w:hint="eastAsia" w:ascii="仿宋" w:hAnsi="仿宋" w:cs="仿宋"/>
                <w:kern w:val="2"/>
                <w:sz w:val="21"/>
                <w:szCs w:val="21"/>
              </w:rPr>
              <w:t>中大型企业、研发中心、质检部门</w:t>
            </w:r>
          </w:p>
        </w:tc>
      </w:tr>
      <w:tr w14:paraId="34795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488E73D4">
            <w:pPr>
              <w:spacing w:after="0" w:afterLines="0" w:line="240" w:lineRule="auto"/>
              <w:rPr>
                <w:rFonts w:hint="eastAsia" w:ascii="仿宋" w:hAnsi="仿宋" w:cs="仿宋"/>
                <w:kern w:val="2"/>
                <w:sz w:val="21"/>
                <w:szCs w:val="21"/>
              </w:rPr>
            </w:pPr>
            <w:r>
              <w:rPr>
                <w:rFonts w:hint="eastAsia" w:ascii="仿宋" w:hAnsi="仿宋" w:cs="仿宋"/>
                <w:kern w:val="2"/>
                <w:sz w:val="21"/>
                <w:szCs w:val="21"/>
              </w:rPr>
              <w:t>核心功能</w:t>
            </w:r>
          </w:p>
        </w:tc>
        <w:tc>
          <w:tcPr>
            <w:tcW w:w="1791" w:type="dxa"/>
          </w:tcPr>
          <w:p w14:paraId="426E749E">
            <w:pPr>
              <w:spacing w:after="0" w:afterLines="0" w:line="240" w:lineRule="auto"/>
              <w:rPr>
                <w:rFonts w:hint="eastAsia" w:ascii="仿宋" w:hAnsi="仿宋" w:cs="仿宋"/>
                <w:kern w:val="2"/>
                <w:sz w:val="21"/>
                <w:szCs w:val="21"/>
              </w:rPr>
            </w:pPr>
            <w:r>
              <w:rPr>
                <w:rFonts w:hint="eastAsia" w:ascii="仿宋" w:hAnsi="仿宋" w:cs="仿宋"/>
                <w:kern w:val="2"/>
                <w:sz w:val="21"/>
                <w:szCs w:val="21"/>
              </w:rPr>
              <w:t>基础图像分析、基础分析报告、在线结果预览</w:t>
            </w:r>
          </w:p>
        </w:tc>
        <w:tc>
          <w:tcPr>
            <w:tcW w:w="1905" w:type="dxa"/>
          </w:tcPr>
          <w:p w14:paraId="2B056145">
            <w:pPr>
              <w:spacing w:after="0" w:afterLines="0" w:line="240" w:lineRule="auto"/>
              <w:rPr>
                <w:rFonts w:hint="eastAsia" w:ascii="仿宋" w:hAnsi="仿宋" w:cs="仿宋"/>
                <w:kern w:val="2"/>
                <w:sz w:val="21"/>
                <w:szCs w:val="21"/>
              </w:rPr>
            </w:pPr>
            <w:r>
              <w:rPr>
                <w:rFonts w:hint="eastAsia" w:ascii="仿宋" w:hAnsi="仿宋" w:cs="仿宋"/>
                <w:kern w:val="2"/>
                <w:sz w:val="21"/>
                <w:szCs w:val="21"/>
              </w:rPr>
              <w:t>图像分析、标准分析报告、批量处理、高级分析、数据报告导出</w:t>
            </w:r>
          </w:p>
        </w:tc>
        <w:tc>
          <w:tcPr>
            <w:tcW w:w="1888" w:type="dxa"/>
          </w:tcPr>
          <w:p w14:paraId="532B1622">
            <w:pPr>
              <w:spacing w:after="0" w:afterLines="0" w:line="240" w:lineRule="auto"/>
              <w:rPr>
                <w:rFonts w:hint="eastAsia" w:ascii="仿宋" w:hAnsi="仿宋" w:cs="仿宋"/>
                <w:kern w:val="2"/>
                <w:sz w:val="21"/>
                <w:szCs w:val="21"/>
              </w:rPr>
            </w:pPr>
            <w:r>
              <w:rPr>
                <w:rFonts w:hint="eastAsia" w:ascii="仿宋" w:hAnsi="仿宋" w:cs="仿宋"/>
                <w:kern w:val="2"/>
                <w:sz w:val="21"/>
                <w:szCs w:val="21"/>
              </w:rPr>
              <w:t>图像分析、专业版报告、定制化分析、API接口</w:t>
            </w:r>
          </w:p>
        </w:tc>
      </w:tr>
      <w:tr w14:paraId="6D1E4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00910D71">
            <w:pPr>
              <w:spacing w:after="0" w:afterLines="0" w:line="240" w:lineRule="auto"/>
              <w:rPr>
                <w:rFonts w:hint="eastAsia" w:ascii="仿宋" w:hAnsi="仿宋" w:cs="仿宋"/>
                <w:kern w:val="2"/>
                <w:sz w:val="21"/>
                <w:szCs w:val="21"/>
              </w:rPr>
            </w:pPr>
            <w:r>
              <w:rPr>
                <w:rFonts w:hint="eastAsia" w:ascii="仿宋" w:hAnsi="仿宋" w:cs="仿宋"/>
                <w:kern w:val="2"/>
                <w:sz w:val="21"/>
                <w:szCs w:val="21"/>
              </w:rPr>
              <w:t>分析额度</w:t>
            </w:r>
          </w:p>
        </w:tc>
        <w:tc>
          <w:tcPr>
            <w:tcW w:w="1791" w:type="dxa"/>
          </w:tcPr>
          <w:p w14:paraId="6B17C7B0">
            <w:pPr>
              <w:spacing w:after="0" w:afterLines="0" w:line="240" w:lineRule="auto"/>
              <w:rPr>
                <w:rFonts w:hint="eastAsia" w:ascii="仿宋" w:hAnsi="仿宋" w:cs="仿宋"/>
                <w:kern w:val="2"/>
                <w:sz w:val="21"/>
                <w:szCs w:val="21"/>
              </w:rPr>
            </w:pPr>
            <w:r>
              <w:rPr>
                <w:rFonts w:hint="eastAsia" w:ascii="仿宋" w:hAnsi="仿宋" w:cs="仿宋"/>
                <w:kern w:val="2"/>
                <w:sz w:val="21"/>
                <w:szCs w:val="21"/>
              </w:rPr>
              <w:t>每月5张图像</w:t>
            </w:r>
          </w:p>
        </w:tc>
        <w:tc>
          <w:tcPr>
            <w:tcW w:w="1905" w:type="dxa"/>
          </w:tcPr>
          <w:p w14:paraId="415E3989">
            <w:pPr>
              <w:spacing w:after="0" w:afterLines="0" w:line="240" w:lineRule="auto"/>
              <w:rPr>
                <w:rFonts w:hint="eastAsia" w:ascii="仿宋" w:hAnsi="仿宋" w:cs="仿宋"/>
                <w:kern w:val="2"/>
                <w:sz w:val="21"/>
                <w:szCs w:val="21"/>
              </w:rPr>
            </w:pPr>
            <w:r>
              <w:rPr>
                <w:rFonts w:hint="eastAsia" w:ascii="仿宋" w:hAnsi="仿宋" w:cs="仿宋"/>
                <w:kern w:val="2"/>
                <w:sz w:val="21"/>
                <w:szCs w:val="21"/>
              </w:rPr>
              <w:t>每月500张图像，超出部分按量计费</w:t>
            </w:r>
          </w:p>
        </w:tc>
        <w:tc>
          <w:tcPr>
            <w:tcW w:w="1888" w:type="dxa"/>
          </w:tcPr>
          <w:p w14:paraId="4944E4BB">
            <w:pPr>
              <w:spacing w:after="0" w:afterLines="0" w:line="240" w:lineRule="auto"/>
              <w:rPr>
                <w:rFonts w:hint="eastAsia" w:ascii="仿宋" w:hAnsi="仿宋" w:cs="仿宋"/>
                <w:kern w:val="2"/>
                <w:sz w:val="21"/>
                <w:szCs w:val="21"/>
              </w:rPr>
            </w:pPr>
            <w:r>
              <w:rPr>
                <w:rFonts w:hint="eastAsia" w:ascii="仿宋" w:hAnsi="仿宋" w:cs="仿宋"/>
                <w:kern w:val="2"/>
                <w:sz w:val="21"/>
                <w:szCs w:val="21"/>
              </w:rPr>
              <w:t>每月10000张起步，支持定制</w:t>
            </w:r>
          </w:p>
        </w:tc>
      </w:tr>
      <w:tr w14:paraId="20F7E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66FDC14F">
            <w:pPr>
              <w:spacing w:after="0" w:afterLines="0" w:line="240" w:lineRule="auto"/>
              <w:rPr>
                <w:rFonts w:hint="eastAsia" w:ascii="仿宋" w:hAnsi="仿宋" w:cs="仿宋"/>
                <w:kern w:val="2"/>
                <w:sz w:val="21"/>
                <w:szCs w:val="21"/>
              </w:rPr>
            </w:pPr>
            <w:r>
              <w:rPr>
                <w:rFonts w:hint="eastAsia" w:ascii="仿宋" w:hAnsi="仿宋" w:cs="仿宋"/>
                <w:kern w:val="2"/>
                <w:sz w:val="21"/>
                <w:szCs w:val="21"/>
              </w:rPr>
              <w:t>协作与管理</w:t>
            </w:r>
          </w:p>
        </w:tc>
        <w:tc>
          <w:tcPr>
            <w:tcW w:w="1791" w:type="dxa"/>
          </w:tcPr>
          <w:p w14:paraId="4A07ECD0">
            <w:pPr>
              <w:spacing w:after="0" w:afterLines="0" w:line="240" w:lineRule="auto"/>
              <w:rPr>
                <w:rFonts w:hint="eastAsia" w:ascii="仿宋" w:hAnsi="仿宋" w:cs="仿宋"/>
                <w:kern w:val="2"/>
                <w:sz w:val="21"/>
                <w:szCs w:val="21"/>
              </w:rPr>
            </w:pPr>
            <w:r>
              <w:rPr>
                <w:rFonts w:hint="eastAsia" w:ascii="仿宋" w:hAnsi="仿宋" w:cs="仿宋"/>
                <w:kern w:val="2"/>
                <w:sz w:val="21"/>
                <w:szCs w:val="21"/>
              </w:rPr>
              <w:t>单用户</w:t>
            </w:r>
          </w:p>
        </w:tc>
        <w:tc>
          <w:tcPr>
            <w:tcW w:w="1905" w:type="dxa"/>
          </w:tcPr>
          <w:p w14:paraId="39DB7929">
            <w:pPr>
              <w:spacing w:after="0" w:afterLines="0" w:line="240" w:lineRule="auto"/>
              <w:rPr>
                <w:rFonts w:hint="eastAsia" w:ascii="仿宋" w:hAnsi="仿宋" w:cs="仿宋"/>
                <w:kern w:val="2"/>
                <w:sz w:val="21"/>
                <w:szCs w:val="21"/>
              </w:rPr>
            </w:pPr>
            <w:r>
              <w:rPr>
                <w:rFonts w:hint="eastAsia" w:ascii="仿宋" w:hAnsi="仿宋" w:cs="仿宋"/>
                <w:kern w:val="2"/>
                <w:sz w:val="21"/>
                <w:szCs w:val="21"/>
              </w:rPr>
              <w:t>最多5个团队成员</w:t>
            </w:r>
          </w:p>
        </w:tc>
        <w:tc>
          <w:tcPr>
            <w:tcW w:w="1888" w:type="dxa"/>
          </w:tcPr>
          <w:p w14:paraId="164AF3A9">
            <w:pPr>
              <w:spacing w:after="0" w:afterLines="0" w:line="240" w:lineRule="auto"/>
              <w:rPr>
                <w:rFonts w:hint="eastAsia" w:ascii="仿宋" w:hAnsi="仿宋" w:cs="仿宋"/>
                <w:kern w:val="2"/>
                <w:sz w:val="21"/>
                <w:szCs w:val="21"/>
              </w:rPr>
            </w:pPr>
            <w:r>
              <w:rPr>
                <w:rFonts w:hint="eastAsia" w:ascii="仿宋" w:hAnsi="仿宋" w:cs="仿宋"/>
                <w:kern w:val="2"/>
                <w:sz w:val="21"/>
                <w:szCs w:val="21"/>
              </w:rPr>
              <w:t>不限成员数</w:t>
            </w:r>
          </w:p>
        </w:tc>
      </w:tr>
      <w:tr w14:paraId="4A579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363AA461">
            <w:pPr>
              <w:spacing w:after="0" w:afterLines="0" w:line="240" w:lineRule="auto"/>
              <w:rPr>
                <w:rFonts w:hint="eastAsia" w:ascii="仿宋" w:hAnsi="仿宋" w:cs="仿宋"/>
                <w:kern w:val="2"/>
                <w:sz w:val="21"/>
                <w:szCs w:val="21"/>
              </w:rPr>
            </w:pPr>
            <w:r>
              <w:rPr>
                <w:rFonts w:hint="eastAsia" w:ascii="仿宋" w:hAnsi="仿宋" w:cs="仿宋"/>
                <w:kern w:val="2"/>
                <w:sz w:val="21"/>
                <w:szCs w:val="21"/>
              </w:rPr>
              <w:t>数据存储</w:t>
            </w:r>
          </w:p>
        </w:tc>
        <w:tc>
          <w:tcPr>
            <w:tcW w:w="1791" w:type="dxa"/>
          </w:tcPr>
          <w:p w14:paraId="5B647E2D">
            <w:pPr>
              <w:spacing w:after="0" w:afterLines="0" w:line="240" w:lineRule="auto"/>
              <w:rPr>
                <w:rFonts w:hint="eastAsia" w:ascii="仿宋" w:hAnsi="仿宋" w:cs="仿宋"/>
                <w:kern w:val="2"/>
                <w:sz w:val="21"/>
                <w:szCs w:val="21"/>
              </w:rPr>
            </w:pPr>
            <w:r>
              <w:rPr>
                <w:rFonts w:hint="eastAsia" w:ascii="仿宋" w:hAnsi="仿宋" w:cs="仿宋"/>
                <w:kern w:val="2"/>
                <w:sz w:val="21"/>
                <w:szCs w:val="21"/>
              </w:rPr>
              <w:t>基础云存储</w:t>
            </w:r>
          </w:p>
        </w:tc>
        <w:tc>
          <w:tcPr>
            <w:tcW w:w="1905" w:type="dxa"/>
          </w:tcPr>
          <w:p w14:paraId="3FB52FBB">
            <w:pPr>
              <w:spacing w:after="0" w:afterLines="0" w:line="240" w:lineRule="auto"/>
              <w:rPr>
                <w:rFonts w:hint="eastAsia" w:ascii="仿宋" w:hAnsi="仿宋" w:cs="仿宋"/>
                <w:kern w:val="2"/>
                <w:sz w:val="21"/>
                <w:szCs w:val="21"/>
              </w:rPr>
            </w:pPr>
            <w:r>
              <w:rPr>
                <w:rFonts w:hint="eastAsia" w:ascii="仿宋" w:hAnsi="仿宋" w:cs="仿宋"/>
                <w:kern w:val="2"/>
                <w:sz w:val="21"/>
                <w:szCs w:val="21"/>
              </w:rPr>
              <w:t>标准云存储</w:t>
            </w:r>
          </w:p>
        </w:tc>
        <w:tc>
          <w:tcPr>
            <w:tcW w:w="1888" w:type="dxa"/>
          </w:tcPr>
          <w:p w14:paraId="476C7002">
            <w:pPr>
              <w:spacing w:after="0" w:afterLines="0" w:line="240" w:lineRule="auto"/>
              <w:rPr>
                <w:rFonts w:hint="eastAsia" w:ascii="仿宋" w:hAnsi="仿宋" w:cs="仿宋"/>
                <w:kern w:val="2"/>
                <w:sz w:val="21"/>
                <w:szCs w:val="21"/>
              </w:rPr>
            </w:pPr>
            <w:r>
              <w:rPr>
                <w:rFonts w:hint="eastAsia" w:ascii="仿宋" w:hAnsi="仿宋" w:cs="仿宋"/>
                <w:kern w:val="2"/>
                <w:sz w:val="21"/>
                <w:szCs w:val="21"/>
              </w:rPr>
              <w:t>数据隔离保障</w:t>
            </w:r>
          </w:p>
        </w:tc>
      </w:tr>
      <w:tr w14:paraId="1341C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3BAB013E">
            <w:pPr>
              <w:spacing w:after="0" w:afterLines="0" w:line="240" w:lineRule="auto"/>
              <w:rPr>
                <w:rFonts w:hint="eastAsia" w:ascii="仿宋" w:hAnsi="仿宋" w:cs="仿宋"/>
                <w:kern w:val="2"/>
                <w:sz w:val="21"/>
                <w:szCs w:val="21"/>
              </w:rPr>
            </w:pPr>
            <w:r>
              <w:rPr>
                <w:rFonts w:hint="eastAsia" w:ascii="仿宋" w:hAnsi="仿宋" w:cs="仿宋"/>
                <w:kern w:val="2"/>
                <w:sz w:val="21"/>
                <w:szCs w:val="21"/>
              </w:rPr>
              <w:t>技术支持</w:t>
            </w:r>
          </w:p>
        </w:tc>
        <w:tc>
          <w:tcPr>
            <w:tcW w:w="1791" w:type="dxa"/>
          </w:tcPr>
          <w:p w14:paraId="1BF6ADEC">
            <w:pPr>
              <w:spacing w:after="0" w:afterLines="0" w:line="240" w:lineRule="auto"/>
              <w:rPr>
                <w:rFonts w:hint="eastAsia" w:ascii="仿宋" w:hAnsi="仿宋" w:cs="仿宋"/>
                <w:kern w:val="2"/>
                <w:sz w:val="21"/>
                <w:szCs w:val="21"/>
              </w:rPr>
            </w:pPr>
            <w:r>
              <w:rPr>
                <w:rFonts w:hint="eastAsia" w:ascii="仿宋" w:hAnsi="仿宋" w:cs="仿宋"/>
                <w:kern w:val="2"/>
                <w:sz w:val="21"/>
                <w:szCs w:val="21"/>
              </w:rPr>
              <w:t>社区支持</w:t>
            </w:r>
          </w:p>
        </w:tc>
        <w:tc>
          <w:tcPr>
            <w:tcW w:w="1905" w:type="dxa"/>
          </w:tcPr>
          <w:p w14:paraId="1552DFC3">
            <w:pPr>
              <w:spacing w:after="0" w:afterLines="0" w:line="240" w:lineRule="auto"/>
              <w:rPr>
                <w:rFonts w:hint="eastAsia" w:ascii="仿宋" w:hAnsi="仿宋" w:cs="仿宋"/>
                <w:kern w:val="2"/>
                <w:sz w:val="21"/>
                <w:szCs w:val="21"/>
              </w:rPr>
            </w:pPr>
            <w:r>
              <w:rPr>
                <w:rFonts w:hint="eastAsia" w:ascii="仿宋" w:hAnsi="仿宋" w:cs="仿宋"/>
                <w:kern w:val="2"/>
                <w:sz w:val="21"/>
                <w:szCs w:val="21"/>
              </w:rPr>
              <w:t>工单支持（48小时内客服响应）</w:t>
            </w:r>
          </w:p>
        </w:tc>
        <w:tc>
          <w:tcPr>
            <w:tcW w:w="1888" w:type="dxa"/>
          </w:tcPr>
          <w:p w14:paraId="19F6557B">
            <w:pPr>
              <w:spacing w:after="0" w:afterLines="0" w:line="240" w:lineRule="auto"/>
              <w:rPr>
                <w:rFonts w:hint="eastAsia" w:ascii="仿宋" w:hAnsi="仿宋" w:cs="仿宋"/>
                <w:kern w:val="2"/>
                <w:sz w:val="21"/>
                <w:szCs w:val="21"/>
              </w:rPr>
            </w:pPr>
            <w:r>
              <w:rPr>
                <w:rFonts w:hint="eastAsia" w:ascii="仿宋" w:hAnsi="仿宋" w:cs="仿宋"/>
                <w:kern w:val="2"/>
                <w:sz w:val="21"/>
                <w:szCs w:val="21"/>
              </w:rPr>
              <w:t>专属客户经理，24小时优先技术支持</w:t>
            </w:r>
          </w:p>
        </w:tc>
      </w:tr>
      <w:tr w14:paraId="5A57F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46" w:type="dxa"/>
          </w:tcPr>
          <w:p w14:paraId="5835C7DA">
            <w:pPr>
              <w:spacing w:after="0" w:afterLines="0" w:line="240" w:lineRule="auto"/>
              <w:rPr>
                <w:rFonts w:hint="eastAsia" w:ascii="仿宋" w:hAnsi="仿宋" w:cs="仿宋"/>
                <w:kern w:val="2"/>
                <w:sz w:val="21"/>
                <w:szCs w:val="21"/>
              </w:rPr>
            </w:pPr>
            <w:r>
              <w:rPr>
                <w:rFonts w:hint="eastAsia" w:ascii="仿宋" w:hAnsi="仿宋" w:cs="仿宋"/>
                <w:kern w:val="2"/>
                <w:sz w:val="21"/>
                <w:szCs w:val="21"/>
              </w:rPr>
              <w:t>价格</w:t>
            </w:r>
          </w:p>
        </w:tc>
        <w:tc>
          <w:tcPr>
            <w:tcW w:w="1791" w:type="dxa"/>
          </w:tcPr>
          <w:p w14:paraId="17EB9F94">
            <w:pPr>
              <w:spacing w:after="0" w:afterLines="0" w:line="240" w:lineRule="auto"/>
              <w:rPr>
                <w:rFonts w:hint="eastAsia" w:ascii="仿宋" w:hAnsi="仿宋" w:cs="仿宋"/>
                <w:kern w:val="2"/>
                <w:sz w:val="21"/>
                <w:szCs w:val="21"/>
              </w:rPr>
            </w:pPr>
            <w:r>
              <w:rPr>
                <w:rFonts w:hint="eastAsia" w:ascii="仿宋" w:hAnsi="仿宋" w:cs="仿宋"/>
                <w:kern w:val="2"/>
                <w:sz w:val="21"/>
                <w:szCs w:val="21"/>
              </w:rPr>
              <w:t>免费</w:t>
            </w:r>
          </w:p>
        </w:tc>
        <w:tc>
          <w:tcPr>
            <w:tcW w:w="1905" w:type="dxa"/>
          </w:tcPr>
          <w:p w14:paraId="33B3B52F">
            <w:pPr>
              <w:spacing w:after="0" w:afterLines="0" w:line="240" w:lineRule="auto"/>
              <w:rPr>
                <w:rFonts w:hint="eastAsia" w:ascii="仿宋" w:hAnsi="仿宋" w:cs="仿宋"/>
                <w:kern w:val="2"/>
                <w:sz w:val="21"/>
                <w:szCs w:val="21"/>
              </w:rPr>
            </w:pPr>
            <w:r>
              <w:rPr>
                <w:rFonts w:hint="eastAsia" w:ascii="仿宋" w:hAnsi="仿宋" w:cs="仿宋"/>
                <w:kern w:val="2"/>
                <w:sz w:val="21"/>
                <w:szCs w:val="21"/>
              </w:rPr>
              <w:t>月度/年度订阅</w:t>
            </w:r>
          </w:p>
        </w:tc>
        <w:tc>
          <w:tcPr>
            <w:tcW w:w="1888" w:type="dxa"/>
          </w:tcPr>
          <w:p w14:paraId="7F01E217">
            <w:pPr>
              <w:spacing w:after="0" w:afterLines="0" w:line="240" w:lineRule="auto"/>
              <w:rPr>
                <w:rFonts w:hint="eastAsia" w:ascii="仿宋" w:hAnsi="仿宋" w:cs="仿宋"/>
                <w:kern w:val="2"/>
                <w:sz w:val="21"/>
                <w:szCs w:val="21"/>
              </w:rPr>
            </w:pPr>
            <w:r>
              <w:rPr>
                <w:rFonts w:hint="eastAsia" w:ascii="仿宋" w:hAnsi="仿宋" w:cs="仿宋"/>
                <w:kern w:val="2"/>
                <w:sz w:val="21"/>
                <w:szCs w:val="21"/>
              </w:rPr>
              <w:t>年度合约（具体议价）</w:t>
            </w:r>
          </w:p>
        </w:tc>
      </w:tr>
    </w:tbl>
    <w:p w14:paraId="1061A7E2">
      <w:pPr>
        <w:pStyle w:val="5"/>
        <w:spacing w:after="120"/>
      </w:pPr>
      <w:r>
        <w:rPr>
          <w:rFonts w:hint="eastAsia"/>
        </w:rPr>
        <w:t>4.2.2 开发者API服务</w:t>
      </w:r>
    </w:p>
    <w:p w14:paraId="1FB4D444">
      <w:pPr>
        <w:spacing w:after="0" w:afterLines="0" w:line="360" w:lineRule="auto"/>
        <w:rPr>
          <w:rFonts w:hint="eastAsia" w:ascii="仿宋" w:hAnsi="仿宋" w:cs="仿宋"/>
          <w:kern w:val="2"/>
          <w:szCs w:val="24"/>
        </w:rPr>
      </w:pPr>
      <w:r>
        <w:rPr>
          <w:rFonts w:hint="eastAsia" w:ascii="仿宋" w:hAnsi="仿宋" w:cs="仿宋"/>
          <w:kern w:val="2"/>
          <w:szCs w:val="24"/>
        </w:rPr>
        <w:t>面向工业软件开发商、大型企业的内部IT团队及第三方检测机构，将</w:t>
      </w:r>
      <w:r>
        <w:rPr>
          <w:rFonts w:hint="eastAsia" w:ascii="仿宋" w:hAnsi="仿宋" w:cs="仿宋"/>
          <w:kern w:val="2"/>
          <w:szCs w:val="24"/>
          <w:lang w:eastAsia="zh-CN"/>
        </w:rPr>
        <w:t>团队</w:t>
      </w:r>
      <w:r>
        <w:rPr>
          <w:rFonts w:hint="eastAsia" w:ascii="仿宋" w:hAnsi="仿宋" w:cs="仿宋"/>
          <w:kern w:val="2"/>
          <w:szCs w:val="24"/>
        </w:rPr>
        <w:t>的核心AI分析能力以API（应用程序编程接口）的形式开放。客户可以将其集成到自己的软件系统、生产管理平台或内部工作流中。</w:t>
      </w:r>
    </w:p>
    <w:p w14:paraId="0301CFB8">
      <w:pPr>
        <w:spacing w:after="0" w:afterLines="0" w:line="360" w:lineRule="auto"/>
        <w:rPr>
          <w:rFonts w:hint="eastAsia" w:ascii="仿宋" w:hAnsi="仿宋" w:cs="仿宋"/>
          <w:kern w:val="2"/>
          <w:szCs w:val="24"/>
        </w:rPr>
      </w:pPr>
    </w:p>
    <w:p w14:paraId="3BC81B2A">
      <w:pPr>
        <w:pStyle w:val="4"/>
        <w:spacing w:after="120"/>
      </w:pPr>
      <w:bookmarkStart w:id="35" w:name="_Toc10882"/>
      <w:r>
        <w:rPr>
          <w:rFonts w:hint="eastAsia"/>
        </w:rPr>
        <w:t>4.3 盈利模式分析</w:t>
      </w:r>
      <w:bookmarkEnd w:id="35"/>
    </w:p>
    <w:p w14:paraId="1F04F98C">
      <w:pPr>
        <w:pStyle w:val="5"/>
        <w:spacing w:after="120"/>
      </w:pPr>
      <w:r>
        <w:rPr>
          <w:rFonts w:hint="eastAsia"/>
        </w:rPr>
        <w:t>4.3.1 竞争优势</w:t>
      </w:r>
    </w:p>
    <w:p w14:paraId="493490A5">
      <w:pPr>
        <w:spacing w:after="0" w:afterLines="0" w:line="360" w:lineRule="auto"/>
        <w:rPr>
          <w:rFonts w:hint="eastAsia" w:ascii="仿宋" w:hAnsi="仿宋" w:cs="仿宋"/>
          <w:kern w:val="2"/>
          <w:szCs w:val="24"/>
        </w:rPr>
      </w:pPr>
      <w:commentRangeStart w:id="12"/>
      <w:r>
        <w:rPr>
          <w:rFonts w:hint="eastAsia" w:ascii="仿宋" w:hAnsi="仿宋" w:cs="仿宋"/>
          <w:kern w:val="2"/>
          <w:szCs w:val="24"/>
        </w:rPr>
        <w:t>（1）信息提取</w:t>
      </w:r>
      <w:r>
        <w:rPr>
          <w:rFonts w:hint="eastAsia" w:ascii="仿宋" w:hAnsi="仿宋" w:cs="仿宋"/>
          <w:kern w:val="2"/>
          <w:szCs w:val="24"/>
          <w:lang w:eastAsia="zh-CN"/>
        </w:rPr>
        <w:t>：</w:t>
      </w:r>
      <w:r>
        <w:rPr>
          <w:rFonts w:hint="eastAsia" w:ascii="仿宋" w:hAnsi="仿宋" w:cs="仿宋"/>
          <w:kern w:val="2"/>
          <w:szCs w:val="24"/>
        </w:rPr>
        <w:t>相比传统人工或半自动分析方法，系统能够将金相/粉末图像的形态学信息提取时间从数小时大幅缩短至分钟级，显著提升了分析效率与结果一致性，为材料研发与质量控制提供高精度、高通量的可靠数据支撑</w:t>
      </w:r>
    </w:p>
    <w:commentRangeEnd w:id="12"/>
    <w:p w14:paraId="3743F964">
      <w:pPr>
        <w:spacing w:after="0" w:afterLines="0" w:line="360" w:lineRule="auto"/>
        <w:rPr>
          <w:rFonts w:hint="eastAsia" w:ascii="仿宋" w:hAnsi="仿宋" w:cs="仿宋"/>
          <w:kern w:val="2"/>
          <w:szCs w:val="24"/>
        </w:rPr>
      </w:pPr>
      <w:r>
        <w:rPr>
          <w:rFonts w:hint="eastAsia" w:ascii="仿宋" w:hAnsi="仿宋" w:cs="仿宋"/>
          <w:kern w:val="2"/>
          <w:szCs w:val="24"/>
        </w:rPr>
        <w:commentReference w:id="12"/>
      </w:r>
      <w:r>
        <w:rPr>
          <w:rFonts w:hint="eastAsia" w:ascii="仿宋" w:hAnsi="仿宋" w:cs="仿宋"/>
          <w:kern w:val="2"/>
          <w:szCs w:val="24"/>
          <w:lang w:eastAsia="zh-CN"/>
        </w:rPr>
        <w:t>（</w:t>
      </w:r>
      <w:r>
        <w:rPr>
          <w:rFonts w:hint="eastAsia" w:ascii="仿宋" w:hAnsi="仿宋" w:cs="仿宋"/>
          <w:kern w:val="2"/>
          <w:szCs w:val="24"/>
          <w:lang w:val="en-US" w:eastAsia="zh-CN"/>
        </w:rPr>
        <w:t>2）</w:t>
      </w:r>
      <w:r>
        <w:rPr>
          <w:rFonts w:hint="eastAsia" w:ascii="仿宋" w:hAnsi="仿宋" w:cs="仿宋"/>
          <w:kern w:val="2"/>
          <w:szCs w:val="24"/>
        </w:rPr>
        <w:t>价值创造导向：不同于传统检测的事后判断，</w:t>
      </w:r>
      <w:r>
        <w:rPr>
          <w:rFonts w:hint="eastAsia" w:ascii="仿宋" w:hAnsi="仿宋" w:cs="仿宋"/>
          <w:kern w:val="2"/>
          <w:szCs w:val="24"/>
          <w:lang w:val="en-US" w:eastAsia="zh-CN"/>
        </w:rPr>
        <w:t>团队</w:t>
      </w:r>
      <w:r>
        <w:rPr>
          <w:rFonts w:hint="eastAsia" w:ascii="仿宋" w:hAnsi="仿宋" w:cs="仿宋"/>
          <w:kern w:val="2"/>
          <w:szCs w:val="24"/>
        </w:rPr>
        <w:t>专注于事前的性能预测与工艺优化，帮助客户从源头提升材料性能、降低研发风险和废品率，创造增量价值。</w:t>
      </w:r>
    </w:p>
    <w:p w14:paraId="2A721036">
      <w:pPr>
        <w:spacing w:after="0" w:afterLines="0" w:line="360" w:lineRule="auto"/>
        <w:rPr>
          <w:rFonts w:hint="eastAsia" w:ascii="仿宋" w:hAnsi="仿宋" w:cs="仿宋"/>
          <w:kern w:val="2"/>
          <w:szCs w:val="24"/>
        </w:rPr>
      </w:pPr>
      <w:r>
        <w:rPr>
          <w:rFonts w:hint="eastAsia" w:ascii="仿宋" w:hAnsi="仿宋" w:cs="仿宋"/>
          <w:kern w:val="2"/>
          <w:szCs w:val="24"/>
        </w:rPr>
        <w:t>（</w:t>
      </w:r>
      <w:r>
        <w:rPr>
          <w:rFonts w:hint="eastAsia" w:ascii="仿宋" w:hAnsi="仿宋" w:cs="仿宋"/>
          <w:kern w:val="2"/>
          <w:szCs w:val="24"/>
          <w:lang w:val="en-US" w:eastAsia="zh-CN"/>
        </w:rPr>
        <w:t>3</w:t>
      </w:r>
      <w:r>
        <w:rPr>
          <w:rFonts w:hint="eastAsia" w:ascii="仿宋" w:hAnsi="仿宋" w:cs="仿宋"/>
          <w:kern w:val="2"/>
          <w:szCs w:val="24"/>
        </w:rPr>
        <w:t>）成本效益显著：相较于企业自建AI团队（高昂的人力与算力成本）或依赖昂贵的物理化学检测（时间与金钱成本），</w:t>
      </w:r>
      <w:r>
        <w:rPr>
          <w:rFonts w:hint="eastAsia" w:ascii="仿宋" w:hAnsi="仿宋" w:cs="仿宋"/>
          <w:kern w:val="2"/>
          <w:szCs w:val="24"/>
          <w:lang w:val="en-US" w:eastAsia="zh-CN"/>
        </w:rPr>
        <w:t>团队</w:t>
      </w:r>
      <w:r>
        <w:rPr>
          <w:rFonts w:hint="eastAsia" w:ascii="仿宋" w:hAnsi="仿宋" w:cs="仿宋"/>
          <w:kern w:val="2"/>
          <w:szCs w:val="24"/>
        </w:rPr>
        <w:t>的SaaS服务以极低的成本提供高效服务，性价比优势突出。</w:t>
      </w:r>
    </w:p>
    <w:p w14:paraId="50950B92">
      <w:pPr>
        <w:spacing w:after="0" w:afterLines="0" w:line="360" w:lineRule="auto"/>
        <w:rPr>
          <w:rFonts w:hint="eastAsia" w:ascii="仿宋" w:hAnsi="仿宋" w:cs="仿宋"/>
          <w:kern w:val="2"/>
          <w:szCs w:val="24"/>
        </w:rPr>
      </w:pPr>
      <w:r>
        <w:rPr>
          <w:rFonts w:hint="eastAsia" w:ascii="仿宋" w:hAnsi="仿宋" w:cs="仿宋"/>
          <w:kern w:val="2"/>
          <w:szCs w:val="24"/>
        </w:rPr>
        <w:t>（</w:t>
      </w:r>
      <w:r>
        <w:rPr>
          <w:rFonts w:hint="eastAsia" w:ascii="仿宋" w:hAnsi="仿宋" w:cs="仿宋"/>
          <w:kern w:val="2"/>
          <w:szCs w:val="24"/>
          <w:lang w:val="en-US" w:eastAsia="zh-CN"/>
        </w:rPr>
        <w:t>4</w:t>
      </w:r>
      <w:r>
        <w:rPr>
          <w:rFonts w:hint="eastAsia" w:ascii="仿宋" w:hAnsi="仿宋" w:cs="仿宋"/>
          <w:kern w:val="2"/>
          <w:szCs w:val="24"/>
        </w:rPr>
        <w:t>）技术壁垒保障：</w:t>
      </w:r>
      <w:r>
        <w:rPr>
          <w:rFonts w:hint="eastAsia" w:ascii="仿宋" w:hAnsi="仿宋" w:cs="仿宋"/>
          <w:kern w:val="2"/>
          <w:szCs w:val="24"/>
          <w:lang w:val="en-US" w:eastAsia="zh-CN"/>
        </w:rPr>
        <w:t>团队</w:t>
      </w:r>
      <w:r>
        <w:rPr>
          <w:rFonts w:hint="eastAsia" w:ascii="仿宋" w:hAnsi="仿宋" w:cs="仿宋"/>
          <w:kern w:val="2"/>
          <w:szCs w:val="24"/>
        </w:rPr>
        <w:t>建立的独有的高质量材料图像数据库与经过验证的跨材料体系算法模型，构成了技术和数据壁垒，使得服务难以被替代。</w:t>
      </w:r>
    </w:p>
    <w:p w14:paraId="3AC385B0">
      <w:pPr>
        <w:pStyle w:val="5"/>
        <w:spacing w:after="120"/>
      </w:pPr>
      <w:commentRangeStart w:id="13"/>
      <w:r>
        <w:rPr>
          <w:rFonts w:hint="eastAsia"/>
        </w:rPr>
        <w:t>4.3.2 改进措施</w:t>
      </w:r>
      <w:commentRangeEnd w:id="13"/>
      <w:r>
        <w:rPr>
          <w:rStyle w:val="18"/>
          <w:rFonts w:asciiTheme="minorHAnsi" w:hAnsiTheme="minorHAnsi"/>
          <w:b w:val="0"/>
        </w:rPr>
        <w:commentReference w:id="13"/>
      </w:r>
    </w:p>
    <w:p w14:paraId="4F7A9140">
      <w:pPr>
        <w:spacing w:after="0" w:afterLines="0" w:line="360" w:lineRule="auto"/>
        <w:rPr>
          <w:rFonts w:hint="eastAsia" w:ascii="仿宋" w:hAnsi="仿宋" w:cs="仿宋"/>
          <w:kern w:val="2"/>
          <w:szCs w:val="24"/>
        </w:rPr>
      </w:pPr>
      <w:r>
        <w:rPr>
          <w:rFonts w:hint="eastAsia" w:ascii="仿宋" w:hAnsi="仿宋" w:cs="仿宋"/>
          <w:kern w:val="2"/>
          <w:szCs w:val="24"/>
        </w:rPr>
        <w:t>（1）工业现场数据匮乏：与高校、企业共建数据联盟，通过合作获取标注数据。</w:t>
      </w:r>
    </w:p>
    <w:p w14:paraId="4C545437">
      <w:pPr>
        <w:spacing w:after="0" w:afterLines="0" w:line="360" w:lineRule="auto"/>
        <w:rPr>
          <w:rFonts w:hint="eastAsia" w:ascii="仿宋" w:hAnsi="仿宋" w:cs="仿宋"/>
          <w:kern w:val="2"/>
          <w:szCs w:val="24"/>
        </w:rPr>
      </w:pPr>
      <w:r>
        <w:rPr>
          <w:rFonts w:hint="eastAsia" w:ascii="仿宋" w:hAnsi="仿宋" w:cs="仿宋"/>
          <w:kern w:val="2"/>
          <w:szCs w:val="24"/>
        </w:rPr>
        <w:t>（2）品牌信任度低：积极参与行业顶级会议、发表技术白皮书、争取权威第三方认证；通过试点项目打造成功案例，并借助学术大咖、行业权威的背书提升公信力。</w:t>
      </w:r>
    </w:p>
    <w:p w14:paraId="30022598">
      <w:pPr>
        <w:spacing w:after="0" w:afterLines="0" w:line="360" w:lineRule="auto"/>
        <w:rPr>
          <w:rFonts w:hint="eastAsia" w:ascii="仿宋" w:hAnsi="仿宋" w:cs="仿宋"/>
          <w:kern w:val="2"/>
          <w:szCs w:val="24"/>
        </w:rPr>
      </w:pPr>
      <w:r>
        <w:rPr>
          <w:rFonts w:hint="eastAsia" w:ascii="仿宋" w:hAnsi="仿宋" w:cs="仿宋"/>
          <w:kern w:val="2"/>
          <w:szCs w:val="24"/>
        </w:rPr>
        <w:t>（3）客户采购流程长：针对大型企业，设立专门的大客户经理岗位，进行长期跟进与关系维护；灵活设计合作方案，适应企业复杂的采购流程。</w:t>
      </w:r>
    </w:p>
    <w:p w14:paraId="48E38A8F">
      <w:pPr>
        <w:pStyle w:val="5"/>
        <w:spacing w:after="120"/>
      </w:pPr>
      <w:r>
        <w:rPr>
          <w:rFonts w:hint="eastAsia"/>
        </w:rPr>
        <w:t>4.3.3 营收结构预测</w:t>
      </w:r>
    </w:p>
    <w:p w14:paraId="59EA6628">
      <w:pPr>
        <w:spacing w:after="0" w:afterLines="0" w:line="360" w:lineRule="auto"/>
        <w:rPr>
          <w:rFonts w:hint="eastAsia" w:ascii="仿宋" w:hAnsi="仿宋" w:cs="仿宋"/>
          <w:kern w:val="2"/>
          <w:szCs w:val="24"/>
        </w:rPr>
      </w:pPr>
      <w:r>
        <w:rPr>
          <w:rFonts w:hint="eastAsia" w:ascii="仿宋" w:hAnsi="仿宋" w:cs="仿宋"/>
          <w:kern w:val="2"/>
          <w:szCs w:val="24"/>
        </w:rPr>
        <w:t>（1）从产品服务看：预测三年营收结构演变</w:t>
      </w:r>
    </w:p>
    <w:p w14:paraId="56E049EC">
      <w:pPr>
        <w:spacing w:after="0" w:afterLines="0" w:line="360" w:lineRule="auto"/>
        <w:rPr>
          <w:rFonts w:hint="eastAsia" w:ascii="仿宋" w:hAnsi="仿宋" w:cs="仿宋"/>
          <w:kern w:val="2"/>
          <w:szCs w:val="24"/>
        </w:rPr>
      </w:pPr>
      <w:r>
        <w:rPr>
          <w:rFonts w:hint="eastAsia" w:ascii="仿宋" w:hAnsi="仿宋" w:cs="仿宋"/>
          <w:kern w:val="2"/>
          <w:szCs w:val="24"/>
        </w:rPr>
        <w:t>①第1年： 收入以标准SaaS订阅为主（约80%），辅以少量定制项目（约20%）。重点在于市场验证和用户积累。</w:t>
      </w:r>
    </w:p>
    <w:p w14:paraId="790BE408">
      <w:pPr>
        <w:spacing w:after="0" w:afterLines="0" w:line="360" w:lineRule="auto"/>
        <w:rPr>
          <w:rFonts w:hint="eastAsia" w:ascii="仿宋" w:hAnsi="仿宋" w:cs="仿宋"/>
          <w:kern w:val="2"/>
          <w:szCs w:val="24"/>
        </w:rPr>
      </w:pPr>
      <w:r>
        <w:rPr>
          <w:rFonts w:hint="eastAsia" w:ascii="仿宋" w:hAnsi="仿宋" w:cs="仿宋"/>
          <w:kern w:val="2"/>
          <w:szCs w:val="24"/>
        </w:rPr>
        <w:t>②第2年： 定制化服务和API服务收入占比显著提升（目标提升至40%），SaaS订阅收入占比下降至约60%。商业模式向深度服务拓展，单客价值提升。</w:t>
      </w:r>
    </w:p>
    <w:p w14:paraId="69139CAB">
      <w:pPr>
        <w:spacing w:after="0" w:afterLines="0" w:line="360" w:lineRule="auto"/>
        <w:rPr>
          <w:rFonts w:hint="eastAsia" w:ascii="仿宋" w:hAnsi="仿宋" w:cs="仿宋"/>
          <w:kern w:val="2"/>
          <w:szCs w:val="24"/>
        </w:rPr>
      </w:pPr>
      <w:r>
        <w:rPr>
          <w:rFonts w:hint="eastAsia" w:ascii="仿宋" w:hAnsi="仿宋" w:cs="仿宋"/>
          <w:kern w:val="2"/>
          <w:szCs w:val="24"/>
        </w:rPr>
        <w:t>③第3年： 形成相对均衡的收入结构，标准化SaaS（40%）、定制化与API（40%）、战略合作与增值服务（20%），收入来源多元化，抗风险能力增强。</w:t>
      </w:r>
    </w:p>
    <w:p w14:paraId="7C99ECC7">
      <w:pPr>
        <w:spacing w:after="0" w:afterLines="0" w:line="360" w:lineRule="auto"/>
        <w:rPr>
          <w:rFonts w:hint="eastAsia" w:ascii="仿宋" w:hAnsi="仿宋" w:cs="仿宋"/>
          <w:kern w:val="2"/>
          <w:szCs w:val="24"/>
        </w:rPr>
      </w:pPr>
      <w:r>
        <w:rPr>
          <w:rFonts w:hint="eastAsia" w:ascii="仿宋" w:hAnsi="仿宋" w:cs="仿宋"/>
          <w:kern w:val="2"/>
          <w:szCs w:val="24"/>
        </w:rPr>
        <w:t>（2）从客户规模看：预测三年订单统计情况</w:t>
      </w:r>
    </w:p>
    <w:p w14:paraId="78B73E16">
      <w:pPr>
        <w:spacing w:after="0" w:afterLines="0" w:line="360" w:lineRule="auto"/>
        <w:rPr>
          <w:rFonts w:hint="eastAsia" w:ascii="仿宋" w:hAnsi="仿宋" w:cs="仿宋"/>
          <w:kern w:val="2"/>
          <w:szCs w:val="24"/>
        </w:rPr>
      </w:pPr>
      <w:r>
        <w:rPr>
          <w:rFonts w:hint="eastAsia" w:ascii="仿宋" w:hAnsi="仿宋" w:cs="仿宋"/>
          <w:kern w:val="2"/>
          <w:szCs w:val="24"/>
        </w:rPr>
        <w:t>①第1年：以中小型企业及科研院所的小额、高频订单为主。</w:t>
      </w:r>
    </w:p>
    <w:p w14:paraId="79B839DE">
      <w:pPr>
        <w:spacing w:after="0" w:afterLines="0" w:line="360" w:lineRule="auto"/>
        <w:rPr>
          <w:rFonts w:hint="eastAsia" w:ascii="仿宋" w:hAnsi="仿宋" w:cs="仿宋"/>
          <w:kern w:val="2"/>
          <w:szCs w:val="24"/>
        </w:rPr>
      </w:pPr>
      <w:r>
        <w:rPr>
          <w:rFonts w:hint="eastAsia" w:ascii="仿宋" w:hAnsi="仿宋" w:cs="仿宋"/>
          <w:kern w:val="2"/>
          <w:szCs w:val="24"/>
        </w:rPr>
        <w:t>②第2年：中型企业订单稳定增长，力争签约1-2家标杆性大型企业作为战略合作伙伴。</w:t>
      </w:r>
    </w:p>
    <w:p w14:paraId="1EE606E7">
      <w:pPr>
        <w:spacing w:after="0" w:afterLines="0" w:line="360" w:lineRule="auto"/>
        <w:rPr>
          <w:rFonts w:hint="eastAsia" w:ascii="仿宋" w:hAnsi="仿宋" w:cs="仿宋"/>
          <w:kern w:val="2"/>
          <w:szCs w:val="24"/>
        </w:rPr>
      </w:pPr>
      <w:r>
        <w:rPr>
          <w:rFonts w:hint="eastAsia" w:ascii="仿宋" w:hAnsi="仿宋" w:cs="仿宋"/>
          <w:kern w:val="2"/>
          <w:szCs w:val="24"/>
        </w:rPr>
        <w:t>③第3年： 中大型企业客户数量及贡献金额显著增长，形成由大量中小客户奠定基础、若干大型战略客户贡献核心利润的健康客户结构。</w:t>
      </w:r>
    </w:p>
    <w:p w14:paraId="244CCAF5">
      <w:pPr>
        <w:spacing w:after="0" w:afterLines="0" w:line="360" w:lineRule="auto"/>
        <w:rPr>
          <w:rFonts w:hint="eastAsia" w:ascii="仿宋" w:hAnsi="仿宋" w:cs="仿宋"/>
          <w:kern w:val="2"/>
          <w:szCs w:val="24"/>
        </w:rPr>
      </w:pPr>
      <w:r>
        <w:rPr>
          <w:rFonts w:hint="eastAsia" w:ascii="仿宋" w:hAnsi="仿宋" w:cs="仿宋"/>
          <w:kern w:val="2"/>
          <w:szCs w:val="24"/>
        </w:rPr>
        <w:t>（3）从客户价值看：聚焦高潜力创新群体</w:t>
      </w:r>
    </w:p>
    <w:p w14:paraId="4C1072C9">
      <w:pPr>
        <w:spacing w:after="0" w:afterLines="0" w:line="360" w:lineRule="auto"/>
        <w:ind w:firstLine="480" w:firstLineChars="200"/>
        <w:rPr>
          <w:rFonts w:hint="eastAsia" w:ascii="仿宋" w:hAnsi="仿宋" w:cs="仿宋"/>
          <w:kern w:val="2"/>
          <w:szCs w:val="24"/>
        </w:rPr>
      </w:pPr>
      <w:r>
        <w:rPr>
          <w:rFonts w:hint="eastAsia" w:ascii="仿宋" w:hAnsi="仿宋" w:cs="仿宋"/>
          <w:kern w:val="2"/>
          <w:szCs w:val="24"/>
          <w:lang w:eastAsia="zh-CN"/>
        </w:rPr>
        <w:t>团队</w:t>
      </w:r>
      <w:r>
        <w:rPr>
          <w:rFonts w:hint="eastAsia" w:ascii="仿宋" w:hAnsi="仿宋" w:cs="仿宋"/>
          <w:kern w:val="2"/>
          <w:szCs w:val="24"/>
        </w:rPr>
        <w:t>将重点服务那些对材料研发创新有迫切需求、预算相对充足且具有行业影响力的客户，如新能源电池材料、航空航天、半导体等领域的领先企业，通过服务他们建立行业标杆案例。</w:t>
      </w:r>
    </w:p>
    <w:p w14:paraId="1A0A69A4">
      <w:pPr>
        <w:spacing w:before="120" w:after="120" w:line="288" w:lineRule="auto"/>
        <w:jc w:val="left"/>
        <w:rPr>
          <w:rFonts w:hint="eastAsia" w:ascii="仿宋" w:hAnsi="仿宋" w:cs="仿宋"/>
        </w:rPr>
      </w:pPr>
    </w:p>
    <w:p w14:paraId="4F5D9F7B">
      <w:pPr>
        <w:pStyle w:val="3"/>
        <w:shd w:val="clear" w:color="auto"/>
        <w:spacing w:after="120"/>
      </w:pPr>
      <w:bookmarkStart w:id="36" w:name="_Toc28953"/>
      <w:bookmarkStart w:id="37" w:name="heading_33"/>
      <w:r>
        <w:rPr>
          <w:rFonts w:hint="eastAsia"/>
        </w:rPr>
        <w:t>5、运营现状</w:t>
      </w:r>
      <w:bookmarkEnd w:id="36"/>
      <w:bookmarkEnd w:id="37"/>
    </w:p>
    <w:p w14:paraId="0460BEF5">
      <w:pPr>
        <w:pStyle w:val="4"/>
        <w:shd w:val="clear" w:color="auto"/>
        <w:spacing w:after="120"/>
        <w:rPr>
          <w:ins w:id="1" w:author="Chapter." w:date="2025-12-07T22:23:00Z"/>
          <w:rFonts w:hint="eastAsia"/>
        </w:rPr>
      </w:pPr>
      <w:bookmarkStart w:id="38" w:name="_Toc9665"/>
      <w:bookmarkStart w:id="39" w:name="heading_34"/>
      <w:r>
        <w:rPr>
          <w:rFonts w:hint="eastAsia"/>
        </w:rPr>
        <w:t>5.1技术成果</w:t>
      </w:r>
      <w:bookmarkEnd w:id="38"/>
      <w:bookmarkEnd w:id="39"/>
    </w:p>
    <w:p w14:paraId="3385DB99">
      <w:pPr>
        <w:rPr>
          <w:rFonts w:hint="eastAsia"/>
        </w:rPr>
      </w:pPr>
      <w:r>
        <w:rPr>
          <w:rFonts w:hint="eastAsia"/>
        </w:rPr>
        <w:t>本项目已完成从技术原理验证到可交付产品原型的关键跨越，取得扎实且具备工业应用潜力的阶段性技术成果，具体如下：</w:t>
      </w:r>
    </w:p>
    <w:p w14:paraId="5813B6AF">
      <w:pPr>
        <w:rPr>
          <w:rFonts w:hint="eastAsia"/>
        </w:rPr>
      </w:pPr>
      <w:r>
        <w:rPr>
          <w:rFonts w:hint="eastAsia"/>
        </w:rPr>
        <w:t>（1）核心算法模型研发与性能验证</w:t>
      </w:r>
    </w:p>
    <w:p w14:paraId="0C72C887">
      <w:pPr>
        <w:rPr>
          <w:rFonts w:hint="eastAsia"/>
        </w:rPr>
      </w:pPr>
      <w:r>
        <w:rPr>
          <w:rFonts w:hint="eastAsia"/>
          <w:lang w:val="en-US" w:eastAsia="zh-CN"/>
        </w:rPr>
        <w:t>①</w:t>
      </w:r>
      <w:r>
        <w:rPr>
          <w:rFonts w:hint="eastAsia"/>
        </w:rPr>
        <w:t>专有模型架构定型：针对金属材料微观图像特性，已完成改进型U-Net分割网络与ResNet50+注意力机制分类网络的核心架构设计与优化。内部验证数据显示，在标准金属粉末数据集上，粘连颗粒分割准确率达98.2%；在典型金相图缺陷识别任务中，分类准确率稳定在99.1%以上，达到工业级应用准确度门槛。</w:t>
      </w:r>
    </w:p>
    <w:p w14:paraId="04ACB182">
      <w:pPr>
        <w:rPr>
          <w:rFonts w:hint="eastAsia"/>
        </w:rPr>
      </w:pPr>
      <w:r>
        <w:rPr>
          <w:rFonts w:hint="eastAsia"/>
          <w:lang w:val="en-US" w:eastAsia="zh-CN"/>
        </w:rPr>
        <w:t>②</w:t>
      </w:r>
      <w:r>
        <w:rPr>
          <w:rFonts w:hint="eastAsia"/>
        </w:rPr>
        <w:t>图像性能预测模型初步建立：已成功在实验室环境下，对</w:t>
      </w:r>
      <w:r>
        <w:rPr>
          <w:rFonts w:hint="eastAsia"/>
          <w:lang w:val="en-US" w:eastAsia="zh-CN"/>
        </w:rPr>
        <w:t>碳化钨</w:t>
      </w:r>
      <w:r>
        <w:rPr>
          <w:rFonts w:hint="eastAsia"/>
        </w:rPr>
        <w:t>材料，实现从金相组织特征到关键力学性能的预测，预测值与实测值的平均相对误差控制在±8% 以内，验证了技术路线的可行性。</w:t>
      </w:r>
    </w:p>
    <w:p w14:paraId="47B1E177">
      <w:pPr>
        <w:rPr>
          <w:rFonts w:hint="eastAsia"/>
        </w:rPr>
      </w:pPr>
      <w:r>
        <w:rPr>
          <w:rFonts w:hint="eastAsia"/>
        </w:rPr>
        <w:t>（2）软件平台原型（MVP）开发完成</w:t>
      </w:r>
    </w:p>
    <w:p w14:paraId="4D36B722">
      <w:pPr>
        <w:rPr>
          <w:rFonts w:hint="eastAsia"/>
        </w:rPr>
      </w:pPr>
      <w:r>
        <w:rPr>
          <w:rFonts w:hint="eastAsia"/>
          <w:lang w:val="en-US" w:eastAsia="zh-CN"/>
        </w:rPr>
        <w:t>①</w:t>
      </w:r>
      <w:r>
        <w:rPr>
          <w:rFonts w:hint="eastAsia"/>
        </w:rPr>
        <w:t>云端服务基础架构搭建：已完成支持用户注册、图像上传、任务队列管理、结果返回与报告预览的最小可行产品（MVP）开发。系统部署于私有云环境，实现了分析流程的全自动化闭环，单张典型SEM图像（2048×2048像素）的分析耗时稳定在3分钟以内。</w:t>
      </w:r>
    </w:p>
    <w:p w14:paraId="6A39AFA2">
      <w:pPr>
        <w:rPr>
          <w:rFonts w:hint="eastAsia"/>
        </w:rPr>
      </w:pPr>
      <w:r>
        <w:rPr>
          <w:rFonts w:hint="eastAsia"/>
          <w:lang w:val="en-US" w:eastAsia="zh-CN"/>
        </w:rPr>
        <w:t>②</w:t>
      </w:r>
      <w:r>
        <w:rPr>
          <w:rFonts w:hint="eastAsia"/>
        </w:rPr>
        <w:t>交互式前端界面实现：开发了具备“首页”、“报告中心”、“个人图像库”等核心功能模块的</w:t>
      </w:r>
      <w:r>
        <w:rPr>
          <w:rFonts w:hint="eastAsia"/>
          <w:lang w:val="en-US" w:eastAsia="zh-CN"/>
        </w:rPr>
        <w:t>桌面端程序</w:t>
      </w:r>
      <w:r>
        <w:rPr>
          <w:rFonts w:hint="eastAsia"/>
        </w:rPr>
        <w:t>界面，支持用户完成从上传到获取报告的全流程操作，用户体验流畅。</w:t>
      </w:r>
    </w:p>
    <w:p w14:paraId="1C14577B">
      <w:pPr>
        <w:rPr>
          <w:rFonts w:hint="eastAsia"/>
        </w:rPr>
      </w:pPr>
      <w:r>
        <w:rPr>
          <w:rFonts w:hint="eastAsia"/>
        </w:rPr>
        <w:t>（3）独家数据资产初步积累</w:t>
      </w:r>
    </w:p>
    <w:p w14:paraId="01E58572">
      <w:pPr>
        <w:rPr>
          <w:rFonts w:hint="eastAsia"/>
        </w:rPr>
      </w:pPr>
      <w:r>
        <w:rPr>
          <w:rFonts w:hint="eastAsia"/>
        </w:rPr>
        <w:t>高质量标注数据集构建：通过实验室自制样品与合作高校资源共享，已初步构建了一个涵盖5类常见金属粉末（不锈钢、钛合金、铝合金等）与3类典型金相组织的微观图像数据集。该数据集包含超过2,000张经材料学专业人员精细标注的扫描电镜与金相图像，为模型训练与迭代提供了宝贵的初始数据资产。</w:t>
      </w:r>
    </w:p>
    <w:p w14:paraId="47D75AE0">
      <w:pPr>
        <w:rPr>
          <w:rFonts w:hint="eastAsia"/>
        </w:rPr>
      </w:pPr>
    </w:p>
    <w:p w14:paraId="4B4951D0">
      <w:pPr>
        <w:rPr>
          <w:rFonts w:hint="eastAsia"/>
        </w:rPr>
      </w:pPr>
      <w:r>
        <w:rPr>
          <w:rFonts w:hint="eastAsia"/>
        </w:rPr>
        <w:t>（4）知识产权布局启动</w:t>
      </w:r>
    </w:p>
    <w:p w14:paraId="0488127A">
      <w:pPr>
        <w:rPr>
          <w:rFonts w:hint="eastAsia"/>
        </w:rPr>
      </w:pPr>
      <w:r>
        <w:rPr>
          <w:rFonts w:hint="eastAsia"/>
        </w:rPr>
        <w:t>已梳理核心技术点，正式启动知识产权申请流程，规划布局包括：</w:t>
      </w:r>
    </w:p>
    <w:p w14:paraId="02A0C52E">
      <w:pPr>
        <w:rPr>
          <w:rFonts w:hint="eastAsia"/>
        </w:rPr>
      </w:pPr>
      <w:r>
        <w:rPr>
          <w:rFonts w:hint="eastAsia"/>
        </w:rPr>
        <w:t>软件著作权</w:t>
      </w:r>
      <w:r>
        <w:rPr>
          <w:rFonts w:hint="eastAsia"/>
          <w:lang w:val="en-US" w:eastAsia="zh-CN"/>
        </w:rPr>
        <w:t>1</w:t>
      </w:r>
      <w:r>
        <w:rPr>
          <w:rFonts w:hint="eastAsia"/>
        </w:rPr>
        <w:t>项：《智料先知金属图像智能分析系统V1.0》等。</w:t>
      </w:r>
    </w:p>
    <w:p w14:paraId="10E44167">
      <w:pPr>
        <w:rPr>
          <w:rFonts w:hint="eastAsia"/>
        </w:rPr>
      </w:pPr>
      <w:r>
        <w:rPr>
          <w:rFonts w:hint="eastAsia"/>
        </w:rPr>
        <w:t>（5）实验室级硬件验证环境配套</w:t>
      </w:r>
    </w:p>
    <w:p w14:paraId="3348DC72">
      <w:pPr>
        <w:rPr>
          <w:rFonts w:hint="eastAsia"/>
        </w:rPr>
      </w:pPr>
      <w:r>
        <w:rPr>
          <w:rFonts w:hint="eastAsia"/>
        </w:rPr>
        <w:t>团队依托所在高校实验室，配备了必要的材料制备与表征设备</w:t>
      </w:r>
      <w:r>
        <w:rPr>
          <w:rFonts w:hint="eastAsia"/>
          <w:lang w:eastAsia="zh-CN"/>
        </w:rPr>
        <w:t>，</w:t>
      </w:r>
      <w:r>
        <w:rPr>
          <w:rFonts w:hint="eastAsia"/>
        </w:rPr>
        <w:t>如筛分机、金相研磨抛光设备、光学显微镜，具备持续生成标准测试样本、验证算法与实际材料对应关系的能力，为技术迭代提供了真实的实验反馈闭环。</w:t>
      </w:r>
    </w:p>
    <w:p w14:paraId="0ADE264F">
      <w:pPr>
        <w:rPr>
          <w:rFonts w:hint="eastAsia"/>
        </w:rPr>
      </w:pPr>
    </w:p>
    <w:p w14:paraId="6F038812">
      <w:pPr>
        <w:pStyle w:val="4"/>
        <w:shd w:val="clear" w:color="auto"/>
        <w:spacing w:after="120"/>
      </w:pPr>
      <w:bookmarkStart w:id="40" w:name="_Toc10540"/>
      <w:bookmarkStart w:id="41" w:name="heading_35"/>
      <w:r>
        <w:rPr>
          <w:rFonts w:hint="eastAsia"/>
        </w:rPr>
        <w:t>5.2市场验证</w:t>
      </w:r>
      <w:bookmarkEnd w:id="40"/>
      <w:bookmarkEnd w:id="41"/>
    </w:p>
    <w:p w14:paraId="24817BFD">
      <w:pPr>
        <w:shd w:val="clear" w:color="auto"/>
        <w:spacing w:before="120" w:after="120" w:line="288" w:lineRule="auto"/>
        <w:jc w:val="left"/>
        <w:rPr>
          <w:rFonts w:hint="eastAsia" w:ascii="仿宋" w:hAnsi="仿宋" w:cs="仿宋"/>
        </w:rPr>
      </w:pPr>
      <w:r>
        <w:rPr>
          <w:rFonts w:hint="eastAsia" w:ascii="仿宋" w:hAnsi="仿宋" w:cs="仿宋"/>
          <w:sz w:val="22"/>
        </w:rPr>
        <w:t>试点合作情况</w:t>
      </w:r>
    </w:p>
    <w:p w14:paraId="73A5B5FD">
      <w:pPr>
        <w:shd w:val="clear" w:color="auto"/>
        <w:spacing w:before="120" w:after="120" w:line="288" w:lineRule="auto"/>
        <w:jc w:val="left"/>
        <w:rPr>
          <w:rFonts w:hint="eastAsia" w:ascii="仿宋" w:hAnsi="仿宋" w:cs="仿宋"/>
        </w:rPr>
      </w:pPr>
      <w:r>
        <w:rPr>
          <w:rFonts w:hint="eastAsia" w:ascii="仿宋" w:hAnsi="仿宋" w:cs="仿宋"/>
          <w:sz w:val="22"/>
        </w:rPr>
        <w:t>用户访谈与需求洞察</w:t>
      </w:r>
    </w:p>
    <w:p w14:paraId="78D2A490">
      <w:pPr>
        <w:pStyle w:val="4"/>
        <w:shd w:val="clear" w:color="auto"/>
        <w:spacing w:after="120"/>
        <w:rPr>
          <w:ins w:id="2" w:author="Chapter." w:date="2025-12-07T22:25:13Z"/>
          <w:rFonts w:hint="eastAsia"/>
        </w:rPr>
      </w:pPr>
      <w:bookmarkStart w:id="42" w:name="_Toc19122"/>
      <w:bookmarkStart w:id="43" w:name="heading_36"/>
      <w:r>
        <w:rPr>
          <w:rFonts w:hint="eastAsia"/>
        </w:rPr>
        <w:t>5.3奖项与认可</w:t>
      </w:r>
      <w:bookmarkEnd w:id="42"/>
      <w:bookmarkEnd w:id="43"/>
    </w:p>
    <w:p w14:paraId="694CA7FC">
      <w:pPr>
        <w:shd w:val="clear" w:color="auto"/>
        <w:spacing w:before="120" w:after="120" w:line="288" w:lineRule="auto"/>
        <w:jc w:val="left"/>
        <w:rPr>
          <w:rFonts w:hint="eastAsia" w:ascii="仿宋" w:hAnsi="仿宋" w:cs="仿宋"/>
        </w:rPr>
      </w:pPr>
    </w:p>
    <w:p w14:paraId="25CEA81B">
      <w:pPr>
        <w:shd w:val="clear" w:color="auto"/>
        <w:spacing w:before="120" w:after="120" w:line="288" w:lineRule="auto"/>
        <w:jc w:val="left"/>
        <w:rPr>
          <w:rFonts w:hint="eastAsia" w:ascii="仿宋" w:hAnsi="仿宋" w:cs="仿宋"/>
        </w:rPr>
      </w:pPr>
    </w:p>
    <w:p w14:paraId="33AD14BD">
      <w:pPr>
        <w:pStyle w:val="3"/>
        <w:spacing w:after="120"/>
      </w:pPr>
      <w:bookmarkStart w:id="44" w:name="heading_37"/>
      <w:bookmarkStart w:id="45" w:name="_Toc29437"/>
      <w:r>
        <w:rPr>
          <w:rFonts w:hint="eastAsia"/>
        </w:rPr>
        <w:t>6.营销推广</w:t>
      </w:r>
      <w:bookmarkEnd w:id="44"/>
      <w:bookmarkEnd w:id="45"/>
    </w:p>
    <w:p w14:paraId="33731DCC">
      <w:pPr>
        <w:pStyle w:val="4"/>
        <w:spacing w:after="120"/>
      </w:pPr>
      <w:bookmarkStart w:id="46" w:name="_Toc25332"/>
      <w:bookmarkStart w:id="47" w:name="heading_38"/>
      <w:bookmarkStart w:id="48" w:name="heading_50"/>
      <w:r>
        <w:rPr>
          <w:rFonts w:hint="eastAsia"/>
        </w:rPr>
        <w:t>6.1 营销理念</w:t>
      </w:r>
      <w:bookmarkEnd w:id="46"/>
      <w:bookmarkEnd w:id="47"/>
    </w:p>
    <w:p w14:paraId="2CCBB94C">
      <w:pPr>
        <w:pStyle w:val="10"/>
        <w:keepNext w:val="0"/>
        <w:keepLines w:val="0"/>
        <w:widowControl/>
        <w:suppressLineNumbers w:val="0"/>
        <w:spacing w:before="0" w:beforeAutospacing="0" w:after="0" w:afterAutospacing="0" w:line="336" w:lineRule="atLeast"/>
        <w:ind w:left="0" w:right="0"/>
        <w:rPr>
          <w:rFonts w:hint="eastAsia" w:ascii="仿宋" w:hAnsi="仿宋" w:cs="仿宋"/>
        </w:rPr>
      </w:pPr>
      <w:commentRangeStart w:id="14"/>
      <w:r>
        <w:rPr>
          <w:rFonts w:hint="eastAsia" w:ascii="仿宋" w:hAnsi="仿宋" w:cs="仿宋"/>
        </w:rPr>
        <w:t>以技术为基石，以教育为先锋，以价值为核心</w:t>
      </w:r>
      <w:commentRangeEnd w:id="14"/>
      <w:r>
        <w:rPr>
          <w:rStyle w:val="18"/>
        </w:rPr>
        <w:commentReference w:id="14"/>
      </w:r>
      <w:r>
        <w:rPr>
          <w:rFonts w:hint="eastAsia" w:ascii="仿宋" w:hAnsi="仿宋" w:cs="仿宋"/>
          <w:lang w:val="en-US" w:eastAsia="zh-CN"/>
        </w:rPr>
        <w:t>团队</w:t>
      </w:r>
      <w:r>
        <w:rPr>
          <w:rFonts w:hint="eastAsia" w:ascii="仿宋" w:hAnsi="仿宋" w:cs="仿宋"/>
        </w:rPr>
        <w:t>不仅构建行业领先的智能分析系统，更致力于推动材料科学领域的知识普及与方法革新。通过技术赋能，</w:t>
      </w:r>
      <w:r>
        <w:rPr>
          <w:rFonts w:hint="eastAsia" w:ascii="仿宋" w:hAnsi="仿宋" w:cs="仿宋"/>
          <w:lang w:val="en-US" w:eastAsia="zh-CN"/>
        </w:rPr>
        <w:t>团队</w:t>
      </w:r>
      <w:r>
        <w:rPr>
          <w:rFonts w:hint="eastAsia" w:ascii="仿宋" w:hAnsi="仿宋" w:cs="仿宋"/>
        </w:rPr>
        <w:t>助力用户实现高效精准的微观分析；通过教育引导，</w:t>
      </w:r>
      <w:r>
        <w:rPr>
          <w:rFonts w:hint="eastAsia" w:ascii="仿宋" w:hAnsi="仿宋" w:cs="仿宋"/>
          <w:lang w:val="en-US" w:eastAsia="zh-CN"/>
        </w:rPr>
        <w:t>团队</w:t>
      </w:r>
      <w:r>
        <w:rPr>
          <w:rFonts w:hint="eastAsia" w:ascii="仿宋" w:hAnsi="仿宋" w:cs="仿宋"/>
        </w:rPr>
        <w:t>培养行业智能化转型的专业能力；最终，以持续为客户创造可验证的增量价值为使命，驱动材料研发与质量管控迈向更智能、更可靠的未来。</w:t>
      </w:r>
    </w:p>
    <w:p w14:paraId="57A11A1F">
      <w:pPr>
        <w:pStyle w:val="4"/>
        <w:spacing w:after="120"/>
      </w:pPr>
      <w:bookmarkStart w:id="49" w:name="_Toc27189"/>
      <w:bookmarkStart w:id="50" w:name="heading_39"/>
      <w:r>
        <w:rPr>
          <w:rFonts w:hint="eastAsia"/>
        </w:rPr>
        <w:t>6.2 营销产品</w:t>
      </w:r>
      <w:bookmarkEnd w:id="49"/>
      <w:bookmarkEnd w:id="50"/>
    </w:p>
    <w:p w14:paraId="508A33AB">
      <w:pPr>
        <w:pStyle w:val="5"/>
        <w:spacing w:after="120"/>
      </w:pPr>
      <w:r>
        <w:rPr>
          <w:rFonts w:hint="eastAsia"/>
        </w:rPr>
        <w:t>6.2.1</w:t>
      </w:r>
      <w:commentRangeStart w:id="15"/>
      <w:r>
        <w:rPr>
          <w:rFonts w:hint="eastAsia"/>
        </w:rPr>
        <w:t>软件开发规划</w:t>
      </w:r>
      <w:commentRangeEnd w:id="15"/>
      <w:r>
        <w:rPr>
          <w:rStyle w:val="18"/>
          <w:rFonts w:asciiTheme="minorHAnsi" w:hAnsiTheme="minorHAnsi"/>
          <w:b w:val="0"/>
        </w:rPr>
        <w:commentReference w:id="15"/>
      </w:r>
    </w:p>
    <w:p w14:paraId="7B21698B">
      <w:pPr>
        <w:spacing w:after="120"/>
        <w:rPr>
          <w:rFonts w:hint="eastAsia" w:ascii="仿宋" w:hAnsi="仿宋" w:cs="仿宋"/>
        </w:rPr>
      </w:pPr>
      <w:r>
        <w:rPr>
          <w:rFonts w:hint="eastAsia" w:ascii="仿宋" w:hAnsi="仿宋" w:cs="仿宋"/>
          <w:b/>
          <w:bCs/>
        </w:rPr>
        <w:t>(1)操作系统选择</w:t>
      </w:r>
      <w:r>
        <w:rPr>
          <w:rFonts w:hint="eastAsia" w:ascii="仿宋" w:hAnsi="仿宋" w:cs="仿宋"/>
        </w:rPr>
        <w:t>：选择合适的</w:t>
      </w:r>
      <w:r>
        <w:rPr>
          <w:rFonts w:hint="eastAsia" w:ascii="仿宋" w:hAnsi="仿宋" w:cs="仿宋"/>
          <w:u w:val="single"/>
        </w:rPr>
        <w:t>操作系统（具体确定）</w:t>
      </w:r>
      <w:r>
        <w:rPr>
          <w:rFonts w:hint="eastAsia" w:ascii="仿宋" w:hAnsi="仿宋" w:cs="仿宋"/>
        </w:rPr>
        <w:t>，并基于该系统进行定制化开发。围绕用户端便捷性</w:t>
      </w:r>
      <w:r>
        <w:rPr>
          <w:rFonts w:hint="eastAsia" w:ascii="仿宋" w:hAnsi="仿宋" w:cs="仿宋"/>
          <w:lang w:eastAsia="zh-CN"/>
        </w:rPr>
        <w:t>，</w:t>
      </w:r>
      <w:r>
        <w:rPr>
          <w:rFonts w:hint="eastAsia" w:ascii="仿宋" w:hAnsi="仿宋" w:cs="仿宋"/>
        </w:rPr>
        <w:t>服务端稳定性</w:t>
      </w:r>
      <w:r>
        <w:rPr>
          <w:rFonts w:hint="eastAsia" w:ascii="仿宋" w:hAnsi="仿宋" w:cs="仿宋"/>
          <w:lang w:val="en-US" w:eastAsia="zh-CN"/>
        </w:rPr>
        <w:t>和</w:t>
      </w:r>
      <w:r>
        <w:rPr>
          <w:rFonts w:hint="eastAsia" w:ascii="仿宋" w:hAnsi="仿宋" w:cs="仿宋"/>
        </w:rPr>
        <w:t>模型兼容性三重目标，进行全链路定制化设计</w:t>
      </w:r>
    </w:p>
    <w:p w14:paraId="5EE7A28C">
      <w:pPr>
        <w:spacing w:after="120"/>
        <w:rPr>
          <w:rFonts w:hint="eastAsia" w:ascii="仿宋" w:hAnsi="仿宋" w:cs="仿宋"/>
          <w:b/>
          <w:bCs/>
        </w:rPr>
      </w:pPr>
      <w:r>
        <w:rPr>
          <w:rFonts w:hint="eastAsia" w:ascii="仿宋" w:hAnsi="仿宋" w:cs="仿宋"/>
          <w:b/>
          <w:bCs/>
        </w:rPr>
        <w:t>(2)用户交互设计</w:t>
      </w:r>
      <w:r>
        <w:rPr>
          <w:rFonts w:hint="eastAsia" w:ascii="仿宋" w:hAnsi="仿宋" w:cs="仿宋"/>
        </w:rPr>
        <w:t>：设计直观易用的用户界面，并确保流畅的用户体验。围绕目标用户核心需求</w:t>
      </w:r>
      <w:r>
        <w:rPr>
          <w:rFonts w:hint="eastAsia" w:ascii="仿宋" w:hAnsi="仿宋" w:cs="仿宋"/>
          <w:lang w:val="en-US" w:eastAsia="zh-CN"/>
        </w:rPr>
        <w:t>即</w:t>
      </w:r>
      <w:r>
        <w:rPr>
          <w:rFonts w:hint="eastAsia" w:ascii="仿宋" w:hAnsi="仿宋" w:cs="仿宋"/>
        </w:rPr>
        <w:t>快速上传图像、清晰查看分析结果、便捷导出报告，兼顾工业质检的高效性与科研场景的专业性。核心设计原则如下：</w:t>
      </w:r>
    </w:p>
    <w:p w14:paraId="56B601A0">
      <w:pPr>
        <w:pStyle w:val="19"/>
        <w:spacing w:after="120"/>
        <w:ind w:left="0"/>
        <w:rPr>
          <w:rFonts w:hint="eastAsia" w:ascii="仿宋" w:hAnsi="仿宋" w:cs="仿宋"/>
        </w:rPr>
      </w:pPr>
      <w:r>
        <w:rPr>
          <w:rFonts w:hint="eastAsia" w:ascii="仿宋" w:hAnsi="仿宋" w:cs="仿宋"/>
        </w:rPr>
        <w:t>①零学习成本原则：界面布局参考工业领域常用的图像分析软件。保留文件上传</w:t>
      </w:r>
      <w:r>
        <w:rPr>
          <w:rFonts w:ascii="Segoe UI" w:hAnsi="Segoe UI" w:eastAsia="Segoe UI" w:cs="Segoe UI"/>
          <w:i w:val="0"/>
          <w:caps w:val="0"/>
          <w:color w:val="0F1115"/>
          <w:spacing w:val="0"/>
          <w:sz w:val="19"/>
          <w:szCs w:val="19"/>
          <w:shd w:val="clear" w:fill="FFFFFF"/>
        </w:rPr>
        <w:t>、</w:t>
      </w:r>
      <w:r>
        <w:rPr>
          <w:rFonts w:hint="eastAsia" w:ascii="仿宋" w:hAnsi="仿宋" w:cs="仿宋"/>
        </w:rPr>
        <w:t>图像预览</w:t>
      </w:r>
      <w:r>
        <w:rPr>
          <w:rFonts w:ascii="Segoe UI" w:hAnsi="Segoe UI" w:eastAsia="Segoe UI" w:cs="Segoe UI"/>
          <w:i w:val="0"/>
          <w:caps w:val="0"/>
          <w:color w:val="0F1115"/>
          <w:spacing w:val="0"/>
          <w:sz w:val="19"/>
          <w:szCs w:val="19"/>
          <w:shd w:val="clear" w:fill="FFFFFF"/>
        </w:rPr>
        <w:t>、</w:t>
      </w:r>
      <w:r>
        <w:rPr>
          <w:rFonts w:hint="eastAsia" w:ascii="仿宋" w:hAnsi="仿宋" w:cs="仿宋"/>
        </w:rPr>
        <w:t>参数设置</w:t>
      </w:r>
      <w:r>
        <w:rPr>
          <w:rFonts w:ascii="Segoe UI" w:hAnsi="Segoe UI" w:eastAsia="Segoe UI" w:cs="Segoe UI"/>
          <w:i w:val="0"/>
          <w:caps w:val="0"/>
          <w:color w:val="0F1115"/>
          <w:spacing w:val="0"/>
          <w:sz w:val="19"/>
          <w:szCs w:val="19"/>
          <w:shd w:val="clear" w:fill="FFFFFF"/>
        </w:rPr>
        <w:t>、</w:t>
      </w:r>
      <w:r>
        <w:rPr>
          <w:rFonts w:hint="eastAsia" w:ascii="仿宋" w:hAnsi="仿宋" w:cs="仿宋"/>
        </w:rPr>
        <w:t>结果导出的经典流程，避免创新交互逻辑导致用户适应成本增加；</w:t>
      </w:r>
    </w:p>
    <w:p w14:paraId="7182F345">
      <w:pPr>
        <w:pStyle w:val="19"/>
        <w:spacing w:after="120"/>
        <w:ind w:left="0"/>
        <w:rPr>
          <w:rFonts w:hint="eastAsia" w:ascii="仿宋" w:hAnsi="仿宋" w:cs="仿宋"/>
        </w:rPr>
      </w:pPr>
      <w:r>
        <w:rPr>
          <w:rFonts w:hint="eastAsia" w:ascii="仿宋" w:hAnsi="仿宋" w:cs="仿宋"/>
        </w:rPr>
        <w:t>②专业信息分层原则：将分析结果分为面向生产线质检人员的基础版和面向研发工程师的专业版，基础版展示关键数据如平均粒径、合格率等，专业版提供原始数据表格、趋势图表、缺陷标注原图，满足不同用户需求；</w:t>
      </w:r>
    </w:p>
    <w:p w14:paraId="79D9B9C3">
      <w:pPr>
        <w:pStyle w:val="19"/>
        <w:spacing w:after="120"/>
        <w:ind w:left="0"/>
        <w:rPr>
          <w:rFonts w:hint="eastAsia" w:ascii="仿宋" w:hAnsi="仿宋" w:cs="仿宋"/>
        </w:rPr>
      </w:pPr>
      <w:r>
        <w:rPr>
          <w:rFonts w:hint="eastAsia" w:ascii="仿宋" w:hAnsi="仿宋" w:cs="仿宋"/>
        </w:rPr>
        <w:t>③容错与引导原则：针对用户可能的操作失误，如上传非微观图像、图像分辨率过低，设计实时弹窗提示</w:t>
      </w:r>
    </w:p>
    <w:p w14:paraId="29F960F3">
      <w:pPr>
        <w:spacing w:after="120"/>
        <w:rPr>
          <w:rFonts w:hint="eastAsia" w:ascii="仿宋" w:hAnsi="仿宋" w:eastAsia="仿宋" w:cs="仿宋"/>
          <w:lang w:eastAsia="zh-CN"/>
        </w:rPr>
      </w:pPr>
      <w:r>
        <w:rPr>
          <w:rFonts w:hint="eastAsia" w:ascii="仿宋" w:hAnsi="仿宋" w:cs="仿宋"/>
        </w:rPr>
        <w:t>(3)数据分析：能够将收集到的数据上传至云端或手机应用进行深度分析。突破仅对图像进行参数统计的基础功能，实现从图像特征提取到宏观性能预测，再到决策建议输出的完整闭环</w:t>
      </w:r>
      <w:r>
        <w:rPr>
          <w:rFonts w:hint="eastAsia" w:ascii="仿宋" w:hAnsi="仿宋" w:cs="仿宋"/>
          <w:lang w:eastAsia="zh-CN"/>
        </w:rPr>
        <w:t>。</w:t>
      </w:r>
    </w:p>
    <w:p w14:paraId="6E0E44B3">
      <w:pPr>
        <w:bidi w:val="0"/>
        <w:rPr>
          <w:rFonts w:hint="eastAsia"/>
        </w:rPr>
      </w:pPr>
      <w:r>
        <w:rPr>
          <w:rFonts w:hint="eastAsia"/>
        </w:rPr>
        <w:t>第一阶段：图像特征精准提取</w:t>
      </w:r>
    </w:p>
    <w:p w14:paraId="2E4E4850">
      <w:pPr>
        <w:bidi w:val="0"/>
        <w:rPr>
          <w:rFonts w:hint="eastAsia"/>
        </w:rPr>
      </w:pPr>
      <w:r>
        <w:rPr>
          <w:rFonts w:hint="eastAsia"/>
        </w:rPr>
        <w:t>①针对不同图像类型定制模型：针对金属粉末图像，采用YOLOv8分割模型实现快速实例分割，有效区分粘连颗粒并优化边界精度；针对金相图像，则选用Mask R-CNN结合ResNet50与注意力机制，实现晶界、夹杂物等关键特征的精细识别与像素级分割，在保证高精度的同时为后续分析提供可靠的结构化特征基础</w:t>
      </w:r>
    </w:p>
    <w:p w14:paraId="6979793A">
      <w:pPr>
        <w:bidi w:val="0"/>
        <w:rPr>
          <w:rFonts w:hint="eastAsia"/>
        </w:rPr>
      </w:pPr>
      <w:r>
        <w:rPr>
          <w:rFonts w:hint="eastAsia"/>
        </w:rPr>
        <w:t>②引入“人工校验反馈机制”：若AI分析结果与用户手动标注结果偏差超过5%（如球形度计算误差），系统自动将该图像加入“模型优化数据集”，通过增量训练提升后续分析精度，形成“分析-反馈-优化”的迭代闭环。</w:t>
      </w:r>
    </w:p>
    <w:p w14:paraId="3DF88309">
      <w:pPr>
        <w:bidi w:val="0"/>
        <w:rPr>
          <w:rFonts w:hint="eastAsia"/>
        </w:rPr>
      </w:pPr>
      <w:r>
        <w:rPr>
          <w:rFonts w:hint="eastAsia"/>
        </w:rPr>
        <w:t>第二阶段：宏观性能预测与数据挖掘</w:t>
      </w:r>
    </w:p>
    <w:p w14:paraId="4C0E7D31">
      <w:pPr>
        <w:bidi w:val="0"/>
        <w:rPr>
          <w:rFonts w:hint="eastAsia"/>
        </w:rPr>
      </w:pPr>
      <w:r>
        <w:rPr>
          <w:rFonts w:hint="eastAsia"/>
        </w:rPr>
        <w:t>①构建图像特征</w:t>
      </w:r>
      <w:r>
        <w:rPr>
          <w:rFonts w:hint="eastAsia"/>
          <w:lang w:val="en-US" w:eastAsia="zh-CN"/>
        </w:rPr>
        <w:t>与</w:t>
      </w:r>
      <w:r>
        <w:rPr>
          <w:rFonts w:hint="eastAsia"/>
        </w:rPr>
        <w:t>宏观性能</w:t>
      </w:r>
      <w:r>
        <w:rPr>
          <w:rFonts w:hint="eastAsia"/>
          <w:lang w:val="en-US" w:eastAsia="zh-CN"/>
        </w:rPr>
        <w:t>的</w:t>
      </w:r>
      <w:r>
        <w:rPr>
          <w:rFonts w:hint="eastAsia"/>
        </w:rPr>
        <w:t>关联模型：基于行业数据库（金属材料性能数据库MatWeb）与用户历史数据，训练回归模型，将图像提取的特征与材料宏观性能关联，即将晶粒尺寸、孔隙率等图像特征与抗拉强度、耐腐蚀性和3D打印成型率等性能指标建立关联，实现输入图像后秒级预测性能指标</w:t>
      </w:r>
      <w:r>
        <w:rPr>
          <w:rFonts w:hint="eastAsia"/>
          <w:lang w:eastAsia="zh-CN"/>
        </w:rPr>
        <w:t>。</w:t>
      </w:r>
      <w:r>
        <w:rPr>
          <w:rFonts w:hint="eastAsia"/>
        </w:rPr>
        <w:t>例如，</w:t>
      </w:r>
      <w:r>
        <w:rPr>
          <w:rFonts w:hint="eastAsia"/>
          <w:lang w:val="en-US" w:eastAsia="zh-CN"/>
        </w:rPr>
        <w:t>对</w:t>
      </w:r>
      <w:r>
        <w:rPr>
          <w:rFonts w:hint="eastAsia"/>
        </w:rPr>
        <w:t>某铝合金金相图分析后，系统可自动输出预测抗拉强度为320MPa，并判断其满足航空航天Al7075-T6标准要求。</w:t>
      </w:r>
    </w:p>
    <w:p w14:paraId="70C8508D">
      <w:pPr>
        <w:bidi w:val="0"/>
        <w:rPr>
          <w:rFonts w:hint="eastAsia"/>
        </w:rPr>
      </w:pPr>
      <w:r>
        <w:rPr>
          <w:rFonts w:hint="eastAsia"/>
        </w:rPr>
        <w:t>②深度数据挖掘功能：针对企业多批次图像数据，自动分析缺陷关联性与演变规律。例如，</w:t>
      </w:r>
      <w:commentRangeStart w:id="16"/>
      <w:r>
        <w:rPr>
          <w:rFonts w:hint="eastAsia"/>
        </w:rPr>
        <w:t>揭示类似当金属粉末卫星粉比例超过8%时，3D打印件孔隙率平均升高 5%”的量化关系、总结热处理温度每升高10℃，晶粒平均尺寸增大2微米的明确趋势，</w:t>
      </w:r>
      <w:commentRangeEnd w:id="16"/>
      <w:r>
        <w:commentReference w:id="16"/>
      </w:r>
      <w:r>
        <w:rPr>
          <w:rFonts w:hint="eastAsia"/>
        </w:rPr>
        <w:t>并以“趋势图表+文字结论”的形式呈现，为研发优化提供数据支撑。</w:t>
      </w:r>
    </w:p>
    <w:p w14:paraId="26D664A9">
      <w:pPr>
        <w:pStyle w:val="4"/>
        <w:spacing w:after="120"/>
      </w:pPr>
      <w:bookmarkStart w:id="51" w:name="heading_40"/>
      <w:bookmarkStart w:id="52" w:name="_Toc23026"/>
      <w:r>
        <w:rPr>
          <w:rFonts w:hint="eastAsia"/>
        </w:rPr>
        <w:t>6.3营销策略</w:t>
      </w:r>
      <w:bookmarkEnd w:id="51"/>
      <w:bookmarkEnd w:id="52"/>
    </w:p>
    <w:p w14:paraId="7B702481">
      <w:pPr>
        <w:pStyle w:val="5"/>
        <w:spacing w:after="120"/>
      </w:pPr>
      <w:bookmarkStart w:id="53" w:name="heading_41"/>
      <w:r>
        <w:rPr>
          <w:rFonts w:hint="eastAsia"/>
        </w:rPr>
        <w:t>6.3.1价格策略</w:t>
      </w:r>
      <w:bookmarkEnd w:id="53"/>
    </w:p>
    <w:p w14:paraId="33A20FD7">
      <w:pPr>
        <w:spacing w:before="120" w:after="120" w:line="288" w:lineRule="auto"/>
        <w:jc w:val="left"/>
        <w:rPr>
          <w:rFonts w:hint="eastAsia" w:ascii="仿宋" w:hAnsi="仿宋" w:cs="仿宋"/>
        </w:rPr>
      </w:pPr>
      <w:r>
        <w:rPr>
          <w:rFonts w:hint="eastAsia" w:ascii="仿宋" w:hAnsi="仿宋" w:cs="仿宋"/>
        </w:rPr>
        <w:t>（1）定价原则：价值优先原则，市场渗透原则，差异化原则</w:t>
      </w:r>
    </w:p>
    <w:p w14:paraId="1B231C29">
      <w:pPr>
        <w:spacing w:before="120" w:after="120" w:line="288" w:lineRule="auto"/>
        <w:jc w:val="left"/>
        <w:rPr>
          <w:rFonts w:hint="eastAsia" w:ascii="仿宋" w:hAnsi="仿宋" w:cs="仿宋"/>
        </w:rPr>
      </w:pPr>
      <w:r>
        <w:rPr>
          <w:rFonts w:hint="eastAsia" w:ascii="仿宋" w:hAnsi="仿宋" w:cs="仿宋"/>
        </w:rPr>
        <w:t xml:space="preserve">（2）具体定价方案如下： </w:t>
      </w:r>
    </w:p>
    <w:p w14:paraId="26F8CB1E">
      <w:pPr>
        <w:spacing w:before="120" w:after="120" w:line="288" w:lineRule="auto"/>
        <w:jc w:val="center"/>
        <w:rPr>
          <w:rFonts w:hint="eastAsia" w:ascii="仿宋" w:hAnsi="仿宋" w:cs="仿宋"/>
        </w:rPr>
      </w:pPr>
      <w:r>
        <w:rPr>
          <w:rFonts w:hint="eastAsia" w:ascii="仿宋" w:hAnsi="仿宋" w:cs="仿宋"/>
        </w:rPr>
        <w:t>表 平台具体定价与销售方案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0" w:type="dxa"/>
          <w:left w:w="0" w:type="dxa"/>
          <w:bottom w:w="0" w:type="dxa"/>
          <w:right w:w="0" w:type="dxa"/>
        </w:tblCellMar>
      </w:tblPr>
      <w:tblGrid>
        <w:gridCol w:w="1020"/>
        <w:gridCol w:w="1441"/>
        <w:gridCol w:w="4249"/>
        <w:gridCol w:w="1638"/>
      </w:tblGrid>
      <w:tr w14:paraId="090AB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1024" w:hRule="atLeast"/>
          <w:tblHeader/>
        </w:trPr>
        <w:tc>
          <w:tcPr>
            <w:tcW w:w="1020" w:type="dxa"/>
            <w:shd w:val="clear" w:color="auto" w:fill="F2F2F2"/>
            <w:tcMar>
              <w:top w:w="180" w:type="dxa"/>
              <w:left w:w="270" w:type="dxa"/>
              <w:bottom w:w="180" w:type="dxa"/>
              <w:right w:w="270" w:type="dxa"/>
            </w:tcMar>
            <w:vAlign w:val="center"/>
          </w:tcPr>
          <w:p w14:paraId="3AB9A609">
            <w:pPr>
              <w:spacing w:before="120" w:after="120" w:line="288" w:lineRule="auto"/>
              <w:jc w:val="left"/>
              <w:rPr>
                <w:rFonts w:hint="eastAsia" w:ascii="仿宋" w:hAnsi="仿宋" w:cs="仿宋"/>
                <w:b/>
                <w:bCs/>
              </w:rPr>
            </w:pPr>
            <w:r>
              <w:rPr>
                <w:rFonts w:hint="eastAsia" w:ascii="仿宋" w:hAnsi="仿宋" w:cs="仿宋"/>
                <w:b/>
                <w:bCs/>
              </w:rPr>
              <w:t>定价类型</w:t>
            </w:r>
          </w:p>
        </w:tc>
        <w:tc>
          <w:tcPr>
            <w:tcW w:w="1441" w:type="dxa"/>
            <w:shd w:val="clear" w:color="auto" w:fill="F2F2F2"/>
            <w:tcMar>
              <w:top w:w="180" w:type="dxa"/>
              <w:left w:w="270" w:type="dxa"/>
              <w:bottom w:w="180" w:type="dxa"/>
              <w:right w:w="270" w:type="dxa"/>
            </w:tcMar>
            <w:vAlign w:val="center"/>
          </w:tcPr>
          <w:p w14:paraId="3A812873">
            <w:pPr>
              <w:spacing w:before="120" w:after="120" w:line="288" w:lineRule="auto"/>
              <w:jc w:val="left"/>
              <w:rPr>
                <w:rFonts w:hint="eastAsia" w:ascii="仿宋" w:hAnsi="仿宋" w:cs="仿宋"/>
                <w:b/>
                <w:bCs/>
              </w:rPr>
            </w:pPr>
            <w:r>
              <w:rPr>
                <w:rFonts w:hint="eastAsia" w:ascii="仿宋" w:hAnsi="仿宋" w:cs="仿宋"/>
                <w:b/>
                <w:bCs/>
              </w:rPr>
              <w:t>细分档位</w:t>
            </w:r>
          </w:p>
        </w:tc>
        <w:tc>
          <w:tcPr>
            <w:tcW w:w="4249" w:type="dxa"/>
            <w:shd w:val="clear" w:color="auto" w:fill="F2F2F2"/>
            <w:tcMar>
              <w:top w:w="180" w:type="dxa"/>
              <w:left w:w="270" w:type="dxa"/>
              <w:bottom w:w="180" w:type="dxa"/>
              <w:right w:w="270" w:type="dxa"/>
            </w:tcMar>
            <w:vAlign w:val="center"/>
          </w:tcPr>
          <w:p w14:paraId="39FD9DEA">
            <w:pPr>
              <w:spacing w:before="120" w:after="120" w:line="288" w:lineRule="auto"/>
              <w:jc w:val="center"/>
              <w:rPr>
                <w:rFonts w:hint="eastAsia" w:ascii="仿宋" w:hAnsi="仿宋" w:cs="仿宋"/>
                <w:b/>
                <w:bCs/>
              </w:rPr>
            </w:pPr>
            <w:r>
              <w:rPr>
                <w:rFonts w:hint="eastAsia" w:ascii="仿宋" w:hAnsi="仿宋" w:cs="仿宋"/>
                <w:b/>
                <w:bCs/>
              </w:rPr>
              <w:t>定价标准</w:t>
            </w:r>
          </w:p>
        </w:tc>
        <w:tc>
          <w:tcPr>
            <w:tcW w:w="1638" w:type="dxa"/>
            <w:shd w:val="clear" w:color="auto" w:fill="F2F2F2"/>
            <w:tcMar>
              <w:top w:w="180" w:type="dxa"/>
              <w:left w:w="270" w:type="dxa"/>
              <w:bottom w:w="180" w:type="dxa"/>
              <w:right w:w="270" w:type="dxa"/>
            </w:tcMar>
            <w:vAlign w:val="center"/>
          </w:tcPr>
          <w:p w14:paraId="62465A51">
            <w:pPr>
              <w:spacing w:before="120" w:after="120" w:line="288" w:lineRule="auto"/>
              <w:jc w:val="left"/>
              <w:rPr>
                <w:rFonts w:hint="eastAsia" w:ascii="仿宋" w:hAnsi="仿宋" w:cs="仿宋"/>
                <w:b/>
                <w:bCs/>
              </w:rPr>
            </w:pPr>
            <w:r>
              <w:rPr>
                <w:rFonts w:hint="eastAsia" w:ascii="仿宋" w:hAnsi="仿宋" w:cs="仿宋"/>
                <w:b/>
                <w:bCs/>
              </w:rPr>
              <w:t>适用客户群体</w:t>
            </w:r>
          </w:p>
        </w:tc>
      </w:tr>
      <w:tr w14:paraId="3EFCA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54" w:hRule="atLeast"/>
        </w:trPr>
        <w:tc>
          <w:tcPr>
            <w:tcW w:w="2461" w:type="dxa"/>
            <w:gridSpan w:val="2"/>
            <w:shd w:val="clear" w:color="auto" w:fill="FFFFFF"/>
            <w:tcMar>
              <w:top w:w="180" w:type="dxa"/>
              <w:left w:w="270" w:type="dxa"/>
              <w:bottom w:w="180" w:type="dxa"/>
              <w:right w:w="270" w:type="dxa"/>
            </w:tcMar>
            <w:vAlign w:val="center"/>
          </w:tcPr>
          <w:p w14:paraId="656FEFAF">
            <w:pPr>
              <w:spacing w:before="120" w:after="120" w:line="288" w:lineRule="auto"/>
              <w:jc w:val="center"/>
              <w:rPr>
                <w:rFonts w:hint="eastAsia" w:ascii="仿宋" w:hAnsi="仿宋" w:cs="仿宋"/>
              </w:rPr>
            </w:pPr>
            <w:r>
              <w:rPr>
                <w:rFonts w:hint="eastAsia" w:ascii="仿宋" w:hAnsi="仿宋" w:cs="仿宋"/>
              </w:rPr>
              <w:t>体验版</w:t>
            </w:r>
          </w:p>
        </w:tc>
        <w:tc>
          <w:tcPr>
            <w:tcW w:w="4249" w:type="dxa"/>
            <w:shd w:val="clear" w:color="auto" w:fill="FFFFFF"/>
            <w:tcMar>
              <w:top w:w="180" w:type="dxa"/>
              <w:left w:w="270" w:type="dxa"/>
              <w:bottom w:w="180" w:type="dxa"/>
              <w:right w:w="270" w:type="dxa"/>
            </w:tcMar>
            <w:vAlign w:val="center"/>
          </w:tcPr>
          <w:p w14:paraId="2251F02B">
            <w:pPr>
              <w:spacing w:before="120" w:after="120" w:line="288" w:lineRule="auto"/>
              <w:jc w:val="left"/>
              <w:rPr>
                <w:rFonts w:hint="eastAsia" w:ascii="仿宋" w:hAnsi="仿宋" w:cs="仿宋"/>
              </w:rPr>
            </w:pPr>
            <w:r>
              <w:rPr>
                <w:rFonts w:hint="eastAsia" w:ascii="仿宋" w:hAnsi="仿宋" w:cs="仿宋"/>
              </w:rPr>
              <w:t>免费（</w:t>
            </w:r>
            <w:commentRangeStart w:id="17"/>
            <w:r>
              <w:rPr>
                <w:rFonts w:hint="eastAsia" w:ascii="仿宋" w:hAnsi="仿宋" w:cs="仿宋"/>
              </w:rPr>
              <w:t>含</w:t>
            </w:r>
            <w:r>
              <w:rPr>
                <w:rFonts w:hint="eastAsia" w:ascii="仿宋" w:hAnsi="仿宋" w:cs="仿宋"/>
                <w:lang w:val="en-US" w:eastAsia="zh-CN"/>
              </w:rPr>
              <w:t>50</w:t>
            </w:r>
            <w:r>
              <w:rPr>
                <w:rFonts w:hint="eastAsia" w:ascii="仿宋" w:hAnsi="仿宋" w:cs="仿宋"/>
              </w:rPr>
              <w:t>次图像分析</w:t>
            </w:r>
            <w:commentRangeEnd w:id="17"/>
            <w:r>
              <w:rPr>
                <w:rStyle w:val="18"/>
              </w:rPr>
              <w:commentReference w:id="17"/>
            </w:r>
            <w:r>
              <w:rPr>
                <w:rFonts w:hint="eastAsia" w:ascii="仿宋" w:hAnsi="仿宋" w:cs="仿宋"/>
              </w:rPr>
              <w:t>、2GB存储、基础报告，限15天试用）</w:t>
            </w:r>
          </w:p>
        </w:tc>
        <w:tc>
          <w:tcPr>
            <w:tcW w:w="1638" w:type="dxa"/>
            <w:shd w:val="clear" w:color="auto" w:fill="FFFFFF"/>
            <w:tcMar>
              <w:top w:w="180" w:type="dxa"/>
              <w:left w:w="270" w:type="dxa"/>
              <w:bottom w:w="180" w:type="dxa"/>
              <w:right w:w="270" w:type="dxa"/>
            </w:tcMar>
            <w:vAlign w:val="center"/>
          </w:tcPr>
          <w:p w14:paraId="1273C638">
            <w:pPr>
              <w:spacing w:before="120" w:after="120" w:line="288" w:lineRule="auto"/>
              <w:jc w:val="left"/>
              <w:rPr>
                <w:rFonts w:hint="eastAsia" w:ascii="仿宋" w:hAnsi="仿宋" w:cs="仿宋"/>
              </w:rPr>
            </w:pPr>
            <w:r>
              <w:rPr>
                <w:rFonts w:hint="eastAsia" w:ascii="仿宋" w:hAnsi="仿宋" w:cs="仿宋"/>
              </w:rPr>
              <w:t>高校材料学科的学生，新成立的科研小组</w:t>
            </w:r>
          </w:p>
        </w:tc>
      </w:tr>
      <w:tr w14:paraId="2A63A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832" w:hRule="atLeast"/>
        </w:trPr>
        <w:tc>
          <w:tcPr>
            <w:tcW w:w="1020" w:type="dxa"/>
            <w:vMerge w:val="restart"/>
            <w:shd w:val="clear" w:color="auto" w:fill="FFFFFF"/>
            <w:tcMar>
              <w:top w:w="180" w:type="dxa"/>
              <w:left w:w="270" w:type="dxa"/>
              <w:bottom w:w="180" w:type="dxa"/>
              <w:right w:w="270" w:type="dxa"/>
            </w:tcMar>
            <w:vAlign w:val="center"/>
          </w:tcPr>
          <w:p w14:paraId="327FB9C0">
            <w:pPr>
              <w:spacing w:before="120" w:after="120" w:line="288" w:lineRule="auto"/>
              <w:jc w:val="left"/>
              <w:rPr>
                <w:rFonts w:hint="eastAsia" w:ascii="仿宋" w:hAnsi="仿宋" w:cs="仿宋"/>
              </w:rPr>
            </w:pPr>
            <w:r>
              <w:rPr>
                <w:rFonts w:hint="eastAsia" w:ascii="仿宋" w:hAnsi="仿宋" w:cs="仿宋"/>
              </w:rPr>
              <w:t>基础版 SaaS 订阅</w:t>
            </w:r>
          </w:p>
        </w:tc>
        <w:tc>
          <w:tcPr>
            <w:tcW w:w="1441" w:type="dxa"/>
            <w:shd w:val="clear" w:color="auto" w:fill="FFFFFF"/>
            <w:tcMar>
              <w:top w:w="180" w:type="dxa"/>
              <w:left w:w="270" w:type="dxa"/>
              <w:bottom w:w="180" w:type="dxa"/>
              <w:right w:w="270" w:type="dxa"/>
            </w:tcMar>
            <w:vAlign w:val="center"/>
          </w:tcPr>
          <w:p w14:paraId="09129309">
            <w:pPr>
              <w:spacing w:before="120" w:after="120" w:line="288" w:lineRule="auto"/>
              <w:jc w:val="left"/>
              <w:rPr>
                <w:rFonts w:hint="eastAsia" w:ascii="仿宋" w:hAnsi="仿宋" w:cs="仿宋"/>
              </w:rPr>
            </w:pPr>
            <w:r>
              <w:rPr>
                <w:rFonts w:hint="eastAsia" w:ascii="仿宋" w:hAnsi="仿宋" w:cs="仿宋"/>
              </w:rPr>
              <w:t>月付套餐</w:t>
            </w:r>
          </w:p>
        </w:tc>
        <w:tc>
          <w:tcPr>
            <w:tcW w:w="4249" w:type="dxa"/>
            <w:shd w:val="clear" w:color="auto" w:fill="FFFFFF"/>
            <w:tcMar>
              <w:top w:w="180" w:type="dxa"/>
              <w:left w:w="270" w:type="dxa"/>
              <w:bottom w:w="180" w:type="dxa"/>
              <w:right w:w="270" w:type="dxa"/>
            </w:tcMar>
            <w:vAlign w:val="center"/>
          </w:tcPr>
          <w:p w14:paraId="2B760001">
            <w:pPr>
              <w:spacing w:before="120" w:after="120" w:line="288" w:lineRule="auto"/>
              <w:jc w:val="left"/>
              <w:rPr>
                <w:rFonts w:hint="eastAsia" w:ascii="仿宋" w:hAnsi="仿宋" w:cs="仿宋"/>
              </w:rPr>
            </w:pPr>
            <w:r>
              <w:rPr>
                <w:rFonts w:hint="eastAsia" w:ascii="仿宋" w:hAnsi="仿宋" w:cs="仿宋"/>
              </w:rPr>
              <w:t>7000元/月（含500次图像分析、10GB 存储、标准化报告、工作日8小时技术支持）</w:t>
            </w:r>
          </w:p>
        </w:tc>
        <w:tc>
          <w:tcPr>
            <w:tcW w:w="1638" w:type="dxa"/>
            <w:vMerge w:val="restart"/>
            <w:shd w:val="clear" w:color="auto" w:fill="FFFFFF"/>
            <w:tcMar>
              <w:top w:w="180" w:type="dxa"/>
              <w:left w:w="270" w:type="dxa"/>
              <w:bottom w:w="180" w:type="dxa"/>
              <w:right w:w="270" w:type="dxa"/>
            </w:tcMar>
            <w:vAlign w:val="center"/>
          </w:tcPr>
          <w:p w14:paraId="07A83E2B">
            <w:pPr>
              <w:spacing w:before="120" w:after="120" w:line="288" w:lineRule="auto"/>
              <w:jc w:val="left"/>
              <w:rPr>
                <w:rFonts w:hint="eastAsia" w:ascii="仿宋" w:hAnsi="仿宋" w:cs="仿宋"/>
              </w:rPr>
            </w:pPr>
            <w:r>
              <w:rPr>
                <w:rFonts w:hint="eastAsia" w:ascii="仿宋" w:hAnsi="仿宋" w:cs="仿宋"/>
              </w:rPr>
              <w:t>高校实验室、中小企业质检部门、科研团队</w:t>
            </w:r>
          </w:p>
        </w:tc>
      </w:tr>
      <w:tr w14:paraId="265E1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1" w:hRule="atLeast"/>
        </w:trPr>
        <w:tc>
          <w:tcPr>
            <w:tcW w:w="1020" w:type="dxa"/>
            <w:vMerge w:val="continue"/>
            <w:shd w:val="clear" w:color="auto" w:fill="FFFFFF"/>
            <w:tcMar>
              <w:top w:w="180" w:type="dxa"/>
              <w:left w:w="270" w:type="dxa"/>
              <w:bottom w:w="180" w:type="dxa"/>
              <w:right w:w="270" w:type="dxa"/>
            </w:tcMar>
            <w:vAlign w:val="center"/>
          </w:tcPr>
          <w:p w14:paraId="21128D36">
            <w:pPr>
              <w:spacing w:before="120" w:after="120" w:line="288" w:lineRule="auto"/>
              <w:jc w:val="left"/>
              <w:rPr>
                <w:rFonts w:hint="eastAsia" w:ascii="仿宋" w:hAnsi="仿宋" w:cs="仿宋"/>
              </w:rPr>
            </w:pPr>
          </w:p>
        </w:tc>
        <w:tc>
          <w:tcPr>
            <w:tcW w:w="1441" w:type="dxa"/>
            <w:shd w:val="clear" w:color="auto" w:fill="FFFFFF"/>
            <w:tcMar>
              <w:top w:w="180" w:type="dxa"/>
              <w:left w:w="270" w:type="dxa"/>
              <w:bottom w:w="180" w:type="dxa"/>
              <w:right w:w="270" w:type="dxa"/>
            </w:tcMar>
            <w:vAlign w:val="center"/>
          </w:tcPr>
          <w:p w14:paraId="05DCB58D">
            <w:pPr>
              <w:spacing w:before="120" w:after="120" w:line="288" w:lineRule="auto"/>
              <w:jc w:val="left"/>
              <w:rPr>
                <w:rFonts w:hint="eastAsia" w:ascii="仿宋" w:hAnsi="仿宋" w:cs="仿宋"/>
              </w:rPr>
            </w:pPr>
            <w:r>
              <w:rPr>
                <w:rFonts w:hint="eastAsia" w:ascii="仿宋" w:hAnsi="仿宋" w:cs="仿宋"/>
              </w:rPr>
              <w:t>年付套餐</w:t>
            </w:r>
          </w:p>
        </w:tc>
        <w:tc>
          <w:tcPr>
            <w:tcW w:w="4249" w:type="dxa"/>
            <w:shd w:val="clear" w:color="auto" w:fill="FFFFFF"/>
            <w:tcMar>
              <w:top w:w="180" w:type="dxa"/>
              <w:left w:w="270" w:type="dxa"/>
              <w:bottom w:w="180" w:type="dxa"/>
              <w:right w:w="270" w:type="dxa"/>
            </w:tcMar>
            <w:vAlign w:val="center"/>
          </w:tcPr>
          <w:p w14:paraId="126B8718">
            <w:pPr>
              <w:spacing w:before="120" w:after="120" w:line="288" w:lineRule="auto"/>
              <w:jc w:val="left"/>
              <w:rPr>
                <w:rFonts w:hint="eastAsia" w:ascii="仿宋" w:hAnsi="仿宋" w:cs="仿宋"/>
              </w:rPr>
            </w:pPr>
            <w:r>
              <w:rPr>
                <w:rFonts w:hint="eastAsia" w:ascii="仿宋" w:hAnsi="仿宋" w:cs="仿宋"/>
              </w:rPr>
              <w:t>7万元/年（等价于5833 元/月，立省 1.4万元，赠送20次额外分析次数）</w:t>
            </w:r>
          </w:p>
        </w:tc>
        <w:tc>
          <w:tcPr>
            <w:tcW w:w="1638" w:type="dxa"/>
            <w:vMerge w:val="continue"/>
            <w:shd w:val="clear" w:color="auto" w:fill="FFFFFF"/>
            <w:tcMar>
              <w:top w:w="180" w:type="dxa"/>
              <w:left w:w="270" w:type="dxa"/>
              <w:bottom w:w="180" w:type="dxa"/>
              <w:right w:w="270" w:type="dxa"/>
            </w:tcMar>
            <w:vAlign w:val="center"/>
          </w:tcPr>
          <w:p w14:paraId="1F95A6FC">
            <w:pPr>
              <w:spacing w:before="120" w:after="120" w:line="288" w:lineRule="auto"/>
              <w:jc w:val="left"/>
              <w:rPr>
                <w:rFonts w:hint="eastAsia" w:ascii="仿宋" w:hAnsi="仿宋" w:cs="仿宋"/>
              </w:rPr>
            </w:pPr>
          </w:p>
        </w:tc>
      </w:tr>
      <w:tr w14:paraId="3D132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91" w:hRule="atLeast"/>
        </w:trPr>
        <w:tc>
          <w:tcPr>
            <w:tcW w:w="1020" w:type="dxa"/>
            <w:vMerge w:val="restart"/>
            <w:shd w:val="clear" w:color="auto" w:fill="FFFFFF"/>
            <w:tcMar>
              <w:top w:w="180" w:type="dxa"/>
              <w:left w:w="270" w:type="dxa"/>
              <w:bottom w:w="180" w:type="dxa"/>
              <w:right w:w="270" w:type="dxa"/>
            </w:tcMar>
            <w:vAlign w:val="center"/>
          </w:tcPr>
          <w:p w14:paraId="625B525E">
            <w:pPr>
              <w:spacing w:before="120" w:after="120" w:line="288" w:lineRule="auto"/>
              <w:jc w:val="left"/>
              <w:rPr>
                <w:rFonts w:hint="eastAsia" w:ascii="仿宋" w:hAnsi="仿宋" w:cs="仿宋"/>
              </w:rPr>
            </w:pPr>
            <w:r>
              <w:rPr>
                <w:rFonts w:hint="eastAsia" w:ascii="仿宋" w:hAnsi="仿宋" w:cs="仿宋"/>
              </w:rPr>
              <w:t>专业版 SaaS 订阅</w:t>
            </w:r>
          </w:p>
        </w:tc>
        <w:tc>
          <w:tcPr>
            <w:tcW w:w="1441" w:type="dxa"/>
            <w:shd w:val="clear" w:color="auto" w:fill="FFFFFF"/>
            <w:tcMar>
              <w:top w:w="180" w:type="dxa"/>
              <w:left w:w="270" w:type="dxa"/>
              <w:bottom w:w="180" w:type="dxa"/>
              <w:right w:w="270" w:type="dxa"/>
            </w:tcMar>
            <w:vAlign w:val="center"/>
          </w:tcPr>
          <w:p w14:paraId="2333D5AF">
            <w:pPr>
              <w:spacing w:before="120" w:after="120" w:line="288" w:lineRule="auto"/>
              <w:jc w:val="left"/>
              <w:rPr>
                <w:rFonts w:hint="eastAsia" w:ascii="仿宋" w:hAnsi="仿宋" w:cs="仿宋"/>
              </w:rPr>
            </w:pPr>
            <w:r>
              <w:rPr>
                <w:rFonts w:hint="eastAsia" w:ascii="仿宋" w:hAnsi="仿宋" w:cs="仿宋"/>
              </w:rPr>
              <w:t>月付套餐</w:t>
            </w:r>
          </w:p>
        </w:tc>
        <w:tc>
          <w:tcPr>
            <w:tcW w:w="4249" w:type="dxa"/>
            <w:shd w:val="clear" w:color="auto" w:fill="FFFFFF"/>
            <w:tcMar>
              <w:top w:w="180" w:type="dxa"/>
              <w:left w:w="270" w:type="dxa"/>
              <w:bottom w:w="180" w:type="dxa"/>
              <w:right w:w="270" w:type="dxa"/>
            </w:tcMar>
            <w:vAlign w:val="center"/>
          </w:tcPr>
          <w:p w14:paraId="566599DD">
            <w:pPr>
              <w:spacing w:before="120" w:after="120" w:line="288" w:lineRule="auto"/>
              <w:jc w:val="left"/>
              <w:rPr>
                <w:rFonts w:hint="eastAsia" w:ascii="仿宋" w:hAnsi="仿宋" w:cs="仿宋"/>
              </w:rPr>
            </w:pPr>
            <w:r>
              <w:rPr>
                <w:rFonts w:hint="eastAsia" w:ascii="仿宋" w:hAnsi="仿宋" w:cs="仿宋"/>
              </w:rPr>
              <w:t>10500元/月（含10000次图像分析、50GB存储、专业版报告、24小时技术支持、数据对比功能）</w:t>
            </w:r>
          </w:p>
        </w:tc>
        <w:tc>
          <w:tcPr>
            <w:tcW w:w="1638" w:type="dxa"/>
            <w:vMerge w:val="restart"/>
            <w:shd w:val="clear" w:color="auto" w:fill="FFFFFF"/>
            <w:tcMar>
              <w:top w:w="180" w:type="dxa"/>
              <w:left w:w="270" w:type="dxa"/>
              <w:bottom w:w="180" w:type="dxa"/>
              <w:right w:w="270" w:type="dxa"/>
            </w:tcMar>
            <w:vAlign w:val="center"/>
          </w:tcPr>
          <w:p w14:paraId="0094A376">
            <w:pPr>
              <w:spacing w:before="120" w:after="120" w:line="288" w:lineRule="auto"/>
              <w:jc w:val="left"/>
              <w:rPr>
                <w:rFonts w:hint="eastAsia" w:ascii="仿宋" w:hAnsi="仿宋" w:cs="仿宋"/>
              </w:rPr>
            </w:pPr>
            <w:r>
              <w:rPr>
                <w:rFonts w:hint="eastAsia" w:ascii="仿宋" w:hAnsi="仿宋" w:cs="仿宋"/>
              </w:rPr>
              <w:t>中大型制造企业研发部门、第三方检测机构</w:t>
            </w:r>
          </w:p>
          <w:p w14:paraId="14AC7747">
            <w:pPr>
              <w:spacing w:before="120" w:after="120" w:line="288" w:lineRule="auto"/>
              <w:jc w:val="left"/>
              <w:rPr>
                <w:rFonts w:hint="eastAsia" w:ascii="仿宋" w:hAnsi="仿宋" w:cs="仿宋"/>
              </w:rPr>
            </w:pPr>
          </w:p>
        </w:tc>
      </w:tr>
      <w:tr w14:paraId="5DD3D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1193" w:hRule="atLeast"/>
        </w:trPr>
        <w:tc>
          <w:tcPr>
            <w:tcW w:w="1020" w:type="dxa"/>
            <w:vMerge w:val="continue"/>
            <w:shd w:val="clear" w:color="auto" w:fill="FFFFFF"/>
            <w:tcMar>
              <w:top w:w="180" w:type="dxa"/>
              <w:left w:w="270" w:type="dxa"/>
              <w:bottom w:w="180" w:type="dxa"/>
              <w:right w:w="270" w:type="dxa"/>
            </w:tcMar>
            <w:vAlign w:val="center"/>
          </w:tcPr>
          <w:p w14:paraId="6CC0E6F9">
            <w:pPr>
              <w:spacing w:before="120" w:after="120" w:line="288" w:lineRule="auto"/>
              <w:jc w:val="left"/>
              <w:rPr>
                <w:rFonts w:hint="eastAsia" w:ascii="仿宋" w:hAnsi="仿宋" w:cs="仿宋"/>
              </w:rPr>
            </w:pPr>
          </w:p>
        </w:tc>
        <w:tc>
          <w:tcPr>
            <w:tcW w:w="1441" w:type="dxa"/>
            <w:shd w:val="clear" w:color="auto" w:fill="FFFFFF"/>
            <w:tcMar>
              <w:top w:w="180" w:type="dxa"/>
              <w:left w:w="270" w:type="dxa"/>
              <w:bottom w:w="180" w:type="dxa"/>
              <w:right w:w="270" w:type="dxa"/>
            </w:tcMar>
            <w:vAlign w:val="center"/>
          </w:tcPr>
          <w:p w14:paraId="08439E7E">
            <w:pPr>
              <w:spacing w:before="120" w:after="120" w:line="288" w:lineRule="auto"/>
              <w:jc w:val="left"/>
              <w:rPr>
                <w:rFonts w:hint="eastAsia" w:ascii="仿宋" w:hAnsi="仿宋" w:cs="仿宋"/>
              </w:rPr>
            </w:pPr>
            <w:r>
              <w:rPr>
                <w:rFonts w:hint="eastAsia" w:ascii="仿宋" w:hAnsi="仿宋" w:cs="仿宋"/>
              </w:rPr>
              <w:t>年付套餐</w:t>
            </w:r>
          </w:p>
        </w:tc>
        <w:tc>
          <w:tcPr>
            <w:tcW w:w="4249" w:type="dxa"/>
            <w:shd w:val="clear" w:color="auto" w:fill="FFFFFF"/>
            <w:tcMar>
              <w:top w:w="180" w:type="dxa"/>
              <w:left w:w="270" w:type="dxa"/>
              <w:bottom w:w="180" w:type="dxa"/>
              <w:right w:w="270" w:type="dxa"/>
            </w:tcMar>
            <w:vAlign w:val="center"/>
          </w:tcPr>
          <w:p w14:paraId="1FFA3000">
            <w:pPr>
              <w:spacing w:before="120" w:after="120" w:line="288" w:lineRule="auto"/>
              <w:jc w:val="left"/>
              <w:rPr>
                <w:rFonts w:hint="eastAsia" w:ascii="仿宋" w:hAnsi="仿宋" w:cs="仿宋"/>
              </w:rPr>
            </w:pPr>
            <w:r>
              <w:rPr>
                <w:rFonts w:hint="eastAsia" w:ascii="仿宋" w:hAnsi="仿宋" w:cs="仿宋"/>
              </w:rPr>
              <w:t>10.5万元/年（等价于8750元/月，立省2.1万元，赠送50次额外分析+1次免费数据接口对接）</w:t>
            </w:r>
          </w:p>
        </w:tc>
        <w:tc>
          <w:tcPr>
            <w:tcW w:w="1638" w:type="dxa"/>
            <w:vMerge w:val="continue"/>
            <w:shd w:val="clear" w:color="auto" w:fill="FFFFFF"/>
            <w:tcMar>
              <w:top w:w="180" w:type="dxa"/>
              <w:left w:w="270" w:type="dxa"/>
              <w:bottom w:w="180" w:type="dxa"/>
              <w:right w:w="270" w:type="dxa"/>
            </w:tcMar>
            <w:vAlign w:val="center"/>
          </w:tcPr>
          <w:p w14:paraId="0C1514FA">
            <w:pPr>
              <w:spacing w:before="120" w:after="120" w:line="288" w:lineRule="auto"/>
              <w:jc w:val="left"/>
              <w:rPr>
                <w:rFonts w:hint="eastAsia" w:ascii="仿宋" w:hAnsi="仿宋" w:cs="仿宋"/>
              </w:rPr>
            </w:pPr>
          </w:p>
        </w:tc>
      </w:tr>
      <w:tr w14:paraId="4C6B5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c>
          <w:tcPr>
            <w:tcW w:w="1020" w:type="dxa"/>
            <w:shd w:val="clear" w:color="auto" w:fill="FFFFFF"/>
            <w:tcMar>
              <w:top w:w="180" w:type="dxa"/>
              <w:left w:w="270" w:type="dxa"/>
              <w:bottom w:w="180" w:type="dxa"/>
              <w:right w:w="270" w:type="dxa"/>
            </w:tcMar>
            <w:vAlign w:val="center"/>
          </w:tcPr>
          <w:p w14:paraId="44B3D264">
            <w:pPr>
              <w:spacing w:before="120" w:after="120" w:line="288" w:lineRule="auto"/>
              <w:jc w:val="left"/>
              <w:rPr>
                <w:rFonts w:hint="eastAsia" w:ascii="仿宋" w:hAnsi="仿宋" w:cs="仿宋"/>
              </w:rPr>
            </w:pPr>
            <w:r>
              <w:rPr>
                <w:rFonts w:hint="eastAsia" w:ascii="仿宋" w:hAnsi="仿宋" w:cs="仿宋"/>
              </w:rPr>
              <w:t>项目制服务</w:t>
            </w:r>
          </w:p>
        </w:tc>
        <w:tc>
          <w:tcPr>
            <w:tcW w:w="1441" w:type="dxa"/>
            <w:shd w:val="clear" w:color="auto" w:fill="FFFFFF"/>
            <w:tcMar>
              <w:top w:w="180" w:type="dxa"/>
              <w:left w:w="270" w:type="dxa"/>
              <w:bottom w:w="180" w:type="dxa"/>
              <w:right w:w="270" w:type="dxa"/>
            </w:tcMar>
            <w:vAlign w:val="center"/>
          </w:tcPr>
          <w:p w14:paraId="57AB6FBE">
            <w:pPr>
              <w:spacing w:before="120" w:after="120" w:line="288" w:lineRule="auto"/>
              <w:jc w:val="left"/>
              <w:rPr>
                <w:rFonts w:hint="eastAsia" w:ascii="仿宋" w:hAnsi="仿宋" w:cs="仿宋"/>
              </w:rPr>
            </w:pPr>
            <w:r>
              <w:rPr>
                <w:rFonts w:hint="eastAsia" w:ascii="仿宋" w:hAnsi="仿宋" w:cs="仿宋"/>
              </w:rPr>
              <w:t>定制化分析项目</w:t>
            </w:r>
          </w:p>
        </w:tc>
        <w:tc>
          <w:tcPr>
            <w:tcW w:w="4249" w:type="dxa"/>
            <w:shd w:val="clear" w:color="auto" w:fill="FFFFFF"/>
            <w:tcMar>
              <w:top w:w="180" w:type="dxa"/>
              <w:left w:w="270" w:type="dxa"/>
              <w:bottom w:w="180" w:type="dxa"/>
              <w:right w:w="270" w:type="dxa"/>
            </w:tcMar>
            <w:vAlign w:val="center"/>
          </w:tcPr>
          <w:p w14:paraId="12D45F7A">
            <w:pPr>
              <w:spacing w:before="120" w:after="120" w:line="288" w:lineRule="auto"/>
              <w:jc w:val="left"/>
              <w:rPr>
                <w:rFonts w:hint="eastAsia" w:ascii="仿宋" w:hAnsi="仿宋" w:cs="仿宋"/>
              </w:rPr>
            </w:pPr>
            <w:r>
              <w:rPr>
                <w:rFonts w:hint="eastAsia" w:ascii="仿宋" w:hAnsi="仿宋" w:cs="仿宋"/>
              </w:rPr>
              <w:t>40万-120万元/个（根据项目复杂度、数据量、交付周期定价，含专属模型训练、定制报告、驻场服务）</w:t>
            </w:r>
          </w:p>
        </w:tc>
        <w:tc>
          <w:tcPr>
            <w:tcW w:w="1638" w:type="dxa"/>
            <w:shd w:val="clear" w:color="auto" w:fill="FFFFFF"/>
            <w:tcMar>
              <w:top w:w="180" w:type="dxa"/>
              <w:left w:w="270" w:type="dxa"/>
              <w:bottom w:w="180" w:type="dxa"/>
              <w:right w:w="270" w:type="dxa"/>
            </w:tcMar>
            <w:vAlign w:val="center"/>
          </w:tcPr>
          <w:p w14:paraId="0BC739BE">
            <w:pPr>
              <w:spacing w:before="120" w:after="120" w:line="288" w:lineRule="auto"/>
              <w:jc w:val="left"/>
              <w:rPr>
                <w:rFonts w:hint="eastAsia" w:ascii="仿宋" w:hAnsi="仿宋" w:cs="仿宋"/>
              </w:rPr>
            </w:pPr>
            <w:r>
              <w:rPr>
                <w:rFonts w:hint="eastAsia" w:ascii="仿宋" w:hAnsi="仿宋" w:cs="仿宋"/>
              </w:rPr>
              <w:t>航空航天、高端装备制造等大型企业</w:t>
            </w:r>
          </w:p>
        </w:tc>
      </w:tr>
      <w:tr w14:paraId="18A5A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591" w:hRule="atLeast"/>
        </w:trPr>
        <w:tc>
          <w:tcPr>
            <w:tcW w:w="1020" w:type="dxa"/>
            <w:vMerge w:val="restart"/>
            <w:shd w:val="clear" w:color="auto" w:fill="FFFFFF"/>
            <w:tcMar>
              <w:top w:w="180" w:type="dxa"/>
              <w:left w:w="270" w:type="dxa"/>
              <w:bottom w:w="180" w:type="dxa"/>
              <w:right w:w="270" w:type="dxa"/>
            </w:tcMar>
            <w:vAlign w:val="center"/>
          </w:tcPr>
          <w:p w14:paraId="4D2236FB">
            <w:pPr>
              <w:spacing w:before="120" w:after="120" w:line="288" w:lineRule="auto"/>
              <w:jc w:val="left"/>
              <w:rPr>
                <w:rFonts w:hint="eastAsia" w:ascii="仿宋" w:hAnsi="仿宋" w:cs="仿宋"/>
              </w:rPr>
            </w:pPr>
            <w:r>
              <w:rPr>
                <w:rFonts w:hint="eastAsia" w:ascii="仿宋" w:hAnsi="仿宋" w:cs="仿宋"/>
              </w:rPr>
              <w:t>补充：扩容包</w:t>
            </w:r>
          </w:p>
        </w:tc>
        <w:tc>
          <w:tcPr>
            <w:tcW w:w="1441" w:type="dxa"/>
            <w:shd w:val="clear" w:color="auto" w:fill="FFFFFF"/>
            <w:tcMar>
              <w:top w:w="180" w:type="dxa"/>
              <w:left w:w="270" w:type="dxa"/>
              <w:bottom w:w="180" w:type="dxa"/>
              <w:right w:w="270" w:type="dxa"/>
            </w:tcMar>
            <w:vAlign w:val="center"/>
          </w:tcPr>
          <w:p w14:paraId="2C9FCA5D">
            <w:pPr>
              <w:spacing w:before="120" w:after="120" w:line="288" w:lineRule="auto"/>
              <w:jc w:val="left"/>
              <w:rPr>
                <w:rFonts w:hint="eastAsia" w:ascii="仿宋" w:hAnsi="仿宋" w:cs="仿宋"/>
              </w:rPr>
            </w:pPr>
            <w:r>
              <w:rPr>
                <w:rFonts w:hint="eastAsia" w:ascii="仿宋" w:hAnsi="仿宋" w:cs="仿宋"/>
              </w:rPr>
              <w:t>分析次数扩容</w:t>
            </w:r>
          </w:p>
        </w:tc>
        <w:tc>
          <w:tcPr>
            <w:tcW w:w="4249" w:type="dxa"/>
            <w:shd w:val="clear" w:color="auto" w:fill="FFFFFF"/>
            <w:tcMar>
              <w:top w:w="180" w:type="dxa"/>
              <w:left w:w="270" w:type="dxa"/>
              <w:bottom w:w="180" w:type="dxa"/>
              <w:right w:w="270" w:type="dxa"/>
            </w:tcMar>
            <w:vAlign w:val="center"/>
          </w:tcPr>
          <w:p w14:paraId="2F3F38D6">
            <w:pPr>
              <w:spacing w:before="120" w:after="120" w:line="288" w:lineRule="auto"/>
              <w:jc w:val="left"/>
              <w:rPr>
                <w:rFonts w:hint="eastAsia" w:ascii="仿宋" w:hAnsi="仿宋" w:cs="仿宋"/>
              </w:rPr>
            </w:pPr>
            <w:r>
              <w:rPr>
                <w:rFonts w:hint="eastAsia" w:ascii="仿宋" w:hAnsi="仿宋" w:cs="仿宋"/>
              </w:rPr>
              <w:t>100元/次（基础版）、150元/次（专业版）</w:t>
            </w:r>
          </w:p>
        </w:tc>
        <w:tc>
          <w:tcPr>
            <w:tcW w:w="1638" w:type="dxa"/>
            <w:shd w:val="clear" w:color="auto" w:fill="FFFFFF"/>
            <w:tcMar>
              <w:top w:w="180" w:type="dxa"/>
              <w:left w:w="270" w:type="dxa"/>
              <w:bottom w:w="180" w:type="dxa"/>
              <w:right w:w="270" w:type="dxa"/>
            </w:tcMar>
            <w:vAlign w:val="center"/>
          </w:tcPr>
          <w:p w14:paraId="14D77C21">
            <w:pPr>
              <w:spacing w:before="120" w:after="120" w:line="288" w:lineRule="auto"/>
              <w:jc w:val="left"/>
              <w:rPr>
                <w:rFonts w:hint="eastAsia" w:ascii="仿宋" w:hAnsi="仿宋" w:cs="仿宋"/>
              </w:rPr>
            </w:pPr>
            <w:r>
              <w:rPr>
                <w:rFonts w:hint="eastAsia" w:ascii="仿宋" w:hAnsi="仿宋" w:cs="仿宋"/>
              </w:rPr>
              <w:t>所有付费客户</w:t>
            </w:r>
          </w:p>
        </w:tc>
      </w:tr>
      <w:tr w14:paraId="167F1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0" w:type="dxa"/>
            <w:bottom w:w="0" w:type="dxa"/>
            <w:right w:w="0" w:type="dxa"/>
          </w:tblCellMar>
        </w:tblPrEx>
        <w:trPr>
          <w:trHeight w:val="20" w:hRule="atLeast"/>
        </w:trPr>
        <w:tc>
          <w:tcPr>
            <w:tcW w:w="1020" w:type="dxa"/>
            <w:vMerge w:val="continue"/>
            <w:shd w:val="clear" w:color="auto" w:fill="FFFFFF"/>
            <w:tcMar>
              <w:top w:w="180" w:type="dxa"/>
              <w:left w:w="270" w:type="dxa"/>
              <w:bottom w:w="180" w:type="dxa"/>
              <w:right w:w="270" w:type="dxa"/>
            </w:tcMar>
            <w:vAlign w:val="center"/>
          </w:tcPr>
          <w:p w14:paraId="3486EF9F">
            <w:pPr>
              <w:spacing w:before="120" w:after="120" w:line="288" w:lineRule="auto"/>
              <w:jc w:val="left"/>
              <w:rPr>
                <w:rFonts w:hint="eastAsia" w:ascii="仿宋" w:hAnsi="仿宋" w:cs="仿宋"/>
              </w:rPr>
            </w:pPr>
          </w:p>
        </w:tc>
        <w:tc>
          <w:tcPr>
            <w:tcW w:w="1441" w:type="dxa"/>
            <w:shd w:val="clear" w:color="auto" w:fill="FFFFFF"/>
            <w:tcMar>
              <w:top w:w="180" w:type="dxa"/>
              <w:left w:w="270" w:type="dxa"/>
              <w:bottom w:w="180" w:type="dxa"/>
              <w:right w:w="270" w:type="dxa"/>
            </w:tcMar>
            <w:vAlign w:val="center"/>
          </w:tcPr>
          <w:p w14:paraId="460D6D3F">
            <w:pPr>
              <w:spacing w:before="120" w:after="120" w:line="288" w:lineRule="auto"/>
              <w:jc w:val="left"/>
              <w:rPr>
                <w:rFonts w:hint="eastAsia" w:ascii="仿宋" w:hAnsi="仿宋" w:cs="仿宋"/>
              </w:rPr>
            </w:pPr>
            <w:r>
              <w:rPr>
                <w:rFonts w:hint="eastAsia" w:ascii="仿宋" w:hAnsi="仿宋" w:cs="仿宋"/>
              </w:rPr>
              <w:t>存储扩容</w:t>
            </w:r>
          </w:p>
        </w:tc>
        <w:tc>
          <w:tcPr>
            <w:tcW w:w="4249" w:type="dxa"/>
            <w:shd w:val="clear" w:color="auto" w:fill="FFFFFF"/>
            <w:tcMar>
              <w:top w:w="180" w:type="dxa"/>
              <w:left w:w="270" w:type="dxa"/>
              <w:bottom w:w="180" w:type="dxa"/>
              <w:right w:w="270" w:type="dxa"/>
            </w:tcMar>
            <w:vAlign w:val="center"/>
          </w:tcPr>
          <w:p w14:paraId="66DBC9DF">
            <w:pPr>
              <w:spacing w:before="120" w:after="120" w:line="288" w:lineRule="auto"/>
              <w:jc w:val="left"/>
              <w:rPr>
                <w:rFonts w:hint="eastAsia" w:ascii="仿宋" w:hAnsi="仿宋" w:cs="仿宋"/>
              </w:rPr>
            </w:pPr>
            <w:r>
              <w:rPr>
                <w:rFonts w:hint="eastAsia" w:ascii="仿宋" w:hAnsi="仿宋" w:cs="仿宋"/>
              </w:rPr>
              <w:t>500元/10GB /年</w:t>
            </w:r>
          </w:p>
        </w:tc>
        <w:tc>
          <w:tcPr>
            <w:tcW w:w="1638" w:type="dxa"/>
            <w:shd w:val="clear" w:color="auto" w:fill="FFFFFF"/>
            <w:tcMar>
              <w:top w:w="180" w:type="dxa"/>
              <w:left w:w="270" w:type="dxa"/>
              <w:bottom w:w="180" w:type="dxa"/>
              <w:right w:w="270" w:type="dxa"/>
            </w:tcMar>
            <w:vAlign w:val="center"/>
          </w:tcPr>
          <w:p w14:paraId="38108C2C">
            <w:pPr>
              <w:spacing w:before="120" w:after="120" w:line="288" w:lineRule="auto"/>
              <w:jc w:val="left"/>
              <w:rPr>
                <w:rFonts w:hint="eastAsia" w:ascii="仿宋" w:hAnsi="仿宋" w:cs="仿宋"/>
              </w:rPr>
            </w:pPr>
            <w:r>
              <w:rPr>
                <w:rFonts w:hint="eastAsia" w:ascii="仿宋" w:hAnsi="仿宋" w:cs="仿宋"/>
              </w:rPr>
              <w:t>数据量大的科研机构、检测机构</w:t>
            </w:r>
          </w:p>
        </w:tc>
      </w:tr>
    </w:tbl>
    <w:p w14:paraId="705125AB">
      <w:pPr>
        <w:pStyle w:val="5"/>
        <w:spacing w:after="120"/>
      </w:pPr>
      <w:bookmarkStart w:id="54" w:name="heading_42"/>
      <w:r>
        <w:rPr>
          <w:rFonts w:hint="eastAsia"/>
        </w:rPr>
        <w:t>6.3.2渠道策略</w:t>
      </w:r>
      <w:bookmarkEnd w:id="54"/>
    </w:p>
    <w:p w14:paraId="33CD9D38">
      <w:pPr>
        <w:spacing w:before="120" w:after="120" w:line="288" w:lineRule="auto"/>
        <w:jc w:val="left"/>
        <w:rPr>
          <w:rFonts w:hint="eastAsia" w:ascii="仿宋" w:hAnsi="仿宋" w:cs="仿宋"/>
          <w:b/>
          <w:bCs/>
        </w:rPr>
      </w:pPr>
      <w:r>
        <w:rPr>
          <w:rFonts w:hint="eastAsia" w:ascii="仿宋" w:hAnsi="仿宋" w:cs="仿宋"/>
        </w:rPr>
        <w:t>渠道建设以精准触达核心用户、构建多元协同网络为核心，聚焦新材料研发、高端制造等目标领域，整合线上线下资源，打造覆盖科研机构、企业客户的全场景触达体系，具体如下：</w:t>
      </w:r>
    </w:p>
    <w:p w14:paraId="721BE968">
      <w:pPr>
        <w:spacing w:before="120" w:after="120" w:line="288" w:lineRule="auto"/>
        <w:jc w:val="left"/>
        <w:rPr>
          <w:rFonts w:hint="eastAsia" w:ascii="仿宋" w:hAnsi="仿宋" w:cs="仿宋"/>
        </w:rPr>
      </w:pPr>
      <w:r>
        <w:rPr>
          <w:rFonts w:hint="eastAsia" w:ascii="仿宋" w:hAnsi="仿宋" w:cs="仿宋"/>
        </w:rPr>
        <w:t>(1)科研机构合作渠道-支撑种子客户</w:t>
      </w:r>
    </w:p>
    <w:p w14:paraId="426D52A1">
      <w:pPr>
        <w:spacing w:before="120" w:after="120" w:line="288" w:lineRule="auto"/>
        <w:jc w:val="left"/>
        <w:rPr>
          <w:rFonts w:hint="eastAsia" w:ascii="仿宋" w:hAnsi="仿宋" w:cs="仿宋"/>
        </w:rPr>
      </w:pPr>
      <w:r>
        <w:rPr>
          <w:rFonts w:hint="eastAsia" w:ascii="仿宋" w:hAnsi="仿宋" w:cs="仿宋"/>
        </w:rPr>
        <w:t>聚焦材料科学等相关学科排名靠前的高校，与院系建立联合实验室或科研支持伙伴关系。免费为重点实验室提供3个月试用权限，嵌入其科研流程，协助解决微观图像分析痛点，通过科研成果转化形成口碑传播。</w:t>
      </w:r>
    </w:p>
    <w:p w14:paraId="7B203371">
      <w:pPr>
        <w:spacing w:before="120" w:after="120" w:line="288" w:lineRule="auto"/>
        <w:jc w:val="left"/>
        <w:rPr>
          <w:rFonts w:hint="eastAsia" w:ascii="仿宋" w:hAnsi="仿宋" w:cs="仿宋"/>
        </w:rPr>
      </w:pPr>
      <w:r>
        <w:rPr>
          <w:rFonts w:hint="eastAsia" w:ascii="仿宋" w:hAnsi="仿宋" w:cs="仿宋"/>
        </w:rPr>
        <w:t>(2)企业客户直拓渠道-支撑规模化客户增长</w:t>
      </w:r>
    </w:p>
    <w:p w14:paraId="073425AF">
      <w:pPr>
        <w:spacing w:before="120" w:after="120" w:line="288" w:lineRule="auto"/>
        <w:jc w:val="left"/>
        <w:rPr>
          <w:rFonts w:hint="eastAsia" w:ascii="仿宋" w:hAnsi="仿宋" w:cs="仿宋"/>
        </w:rPr>
      </w:pPr>
      <w:r>
        <w:rPr>
          <w:rFonts w:hint="eastAsia" w:ascii="仿宋" w:hAnsi="仿宋" w:cs="仿宋"/>
        </w:rPr>
        <w:t>①针对金属粉末生产（如安泰创明、中科三耐:二者均为新材料领域的高新技术企业，不过前者聚焦先进能源材料，后者专注高温合金材料）等领域的头部企业，组建专项销售团队，进行一对一上门演示。结合企业具体研发或质检需求，定制专属分析方案，通过POC测试展示产品效率提升、成本降低的实际价值，推动合作签约。第1-2年重点攻坚2-4家头部企业，作为项目制收入核心来源；第3年依托头部案例拓展同行业中小企业。</w:t>
      </w:r>
    </w:p>
    <w:p w14:paraId="2970E6CA">
      <w:pPr>
        <w:spacing w:before="120" w:after="120" w:line="288" w:lineRule="auto"/>
        <w:jc w:val="left"/>
        <w:rPr>
          <w:rFonts w:hint="eastAsia" w:ascii="仿宋" w:hAnsi="仿宋" w:cs="仿宋"/>
        </w:rPr>
      </w:pPr>
      <w:r>
        <w:rPr>
          <w:rFonts w:hint="eastAsia" w:ascii="仿宋" w:hAnsi="仿宋" w:cs="仿宋"/>
        </w:rPr>
        <w:t>②与扫描电镜、金相显微镜等设备供应商建立战略合作。在设备销售、售后培训环节，为设备采购方提供硬件</w:t>
      </w:r>
      <w:r>
        <w:rPr>
          <w:rFonts w:hint="eastAsia" w:ascii="仿宋" w:hAnsi="仿宋" w:cs="仿宋"/>
          <w:lang w:val="en-US" w:eastAsia="zh-CN"/>
        </w:rPr>
        <w:t>和</w:t>
      </w:r>
      <w:r>
        <w:rPr>
          <w:rFonts w:hint="eastAsia" w:ascii="仿宋" w:hAnsi="仿宋" w:cs="仿宋"/>
        </w:rPr>
        <w:t>软件一体化解决方案，捆绑推荐本平台的图像分析服务，为采购方提供增值体验，例如为新购设备客户赠送三个月专业版服务试用期；同时，在设备厂商的客户数据库中定向推送产品信息，借助其渠道资源触达潜在企业客户，预计可覆盖30%以上的新增客户。</w:t>
      </w:r>
    </w:p>
    <w:p w14:paraId="4FC5ED94">
      <w:pPr>
        <w:spacing w:before="120" w:after="120" w:line="288" w:lineRule="auto"/>
        <w:jc w:val="left"/>
        <w:rPr>
          <w:rFonts w:hint="eastAsia" w:ascii="仿宋" w:hAnsi="仿宋" w:cs="仿宋"/>
        </w:rPr>
      </w:pPr>
      <w:r>
        <w:rPr>
          <w:rFonts w:hint="eastAsia" w:ascii="仿宋" w:hAnsi="仿宋" w:cs="仿宋"/>
        </w:rPr>
        <w:t>(3)分销代理渠道-加速区域和行业渗透</w:t>
      </w:r>
    </w:p>
    <w:p w14:paraId="51A52345">
      <w:pPr>
        <w:spacing w:before="120" w:after="120" w:line="288" w:lineRule="auto"/>
        <w:jc w:val="left"/>
        <w:rPr>
          <w:rFonts w:hint="eastAsia" w:ascii="仿宋" w:hAnsi="仿宋" w:cs="仿宋"/>
        </w:rPr>
      </w:pPr>
      <w:r>
        <w:rPr>
          <w:rFonts w:hint="eastAsia" w:ascii="仿宋" w:hAnsi="仿宋" w:cs="仿宋"/>
        </w:rPr>
        <w:t>①在华东长三角新材料产业集群、华南珠三角高端制造基及西北航空航天产业聚集区等重点区域，招募具备材料行业资源、销售经验的区域代理商；制定阶梯式代理政策，同时提供技术培训、演示工具、售后支持，确保服务标准化。</w:t>
      </w:r>
    </w:p>
    <w:p w14:paraId="1026959F">
      <w:pPr>
        <w:spacing w:before="120" w:after="120" w:line="288" w:lineRule="auto"/>
        <w:jc w:val="left"/>
        <w:rPr>
          <w:rFonts w:hint="eastAsia" w:ascii="仿宋" w:hAnsi="仿宋" w:cs="仿宋"/>
        </w:rPr>
      </w:pPr>
      <w:r>
        <w:rPr>
          <w:rFonts w:hint="eastAsia" w:ascii="仿宋" w:hAnsi="仿宋" w:cs="仿宋"/>
        </w:rPr>
        <w:t>②与第三方检测机构、科研服务平台达成分销合作。将平台分析服务纳入其检测服务套餐，如在金属材料检测套餐内包含50次的AI图像分析服务，为有微观图像分析需求的企业客户提供一站式解决方案；通过科研服务平台的线上流量入口，设置产品展示页面，提供在线咨询与试用申请通道。</w:t>
      </w:r>
    </w:p>
    <w:p w14:paraId="78CBADB3">
      <w:pPr>
        <w:spacing w:before="120" w:after="120" w:line="288" w:lineRule="auto"/>
        <w:jc w:val="left"/>
        <w:rPr>
          <w:rFonts w:hint="eastAsia" w:ascii="仿宋" w:hAnsi="仿宋" w:cs="仿宋"/>
        </w:rPr>
      </w:pPr>
      <w:r>
        <w:rPr>
          <w:rFonts w:hint="eastAsia" w:ascii="仿宋" w:hAnsi="仿宋" w:cs="仿宋"/>
        </w:rPr>
        <w:t>(4)线上精准获客渠道-补充增量客户，降低获客成本</w:t>
      </w:r>
    </w:p>
    <w:p w14:paraId="4898DE8D">
      <w:pPr>
        <w:spacing w:before="120" w:after="120" w:line="288" w:lineRule="auto"/>
        <w:jc w:val="left"/>
        <w:rPr>
          <w:rFonts w:hint="eastAsia" w:ascii="仿宋" w:hAnsi="仿宋" w:cs="仿宋"/>
        </w:rPr>
      </w:pPr>
      <w:r>
        <w:rPr>
          <w:rFonts w:hint="eastAsia" w:ascii="仿宋" w:hAnsi="仿宋" w:cs="仿宋"/>
        </w:rPr>
        <w:t>入驻材料人、新材料在线等行业垂直媒体平台，开设官方店铺，发布产品介绍、案例展示、用户评价等内容。参与平台举办的线上直播、产品测评活动，由技术负责人演示平台操作流程，解答用户疑问；针对平台的精准用户群体如材料研发人员、企业技术主管，推出专属试用优惠，引导注册转化。</w:t>
      </w:r>
    </w:p>
    <w:p w14:paraId="4B339B06">
      <w:pPr>
        <w:pStyle w:val="5"/>
        <w:spacing w:after="120"/>
      </w:pPr>
      <w:bookmarkStart w:id="55" w:name="heading_44"/>
      <w:r>
        <w:rPr>
          <w:rFonts w:hint="eastAsia"/>
        </w:rPr>
        <w:t>6.3.3促销策略</w:t>
      </w:r>
      <w:bookmarkEnd w:id="55"/>
    </w:p>
    <w:p w14:paraId="40B7AC6A">
      <w:pPr>
        <w:spacing w:before="120" w:after="120" w:line="288" w:lineRule="auto"/>
        <w:jc w:val="left"/>
        <w:rPr>
          <w:rFonts w:hint="eastAsia" w:ascii="仿宋" w:hAnsi="仿宋" w:cs="仿宋"/>
        </w:rPr>
      </w:pPr>
      <w:r>
        <w:rPr>
          <w:rFonts w:hint="eastAsia" w:ascii="仿宋" w:hAnsi="仿宋" w:cs="仿宋"/>
        </w:rPr>
        <w:t>促销活动以激励早期采纳、强化口碑传播、扩大市场覆盖为目标，结合行业特性与客户需求，设计针对性强、吸引力足的促销方案，具体如下：</w:t>
      </w:r>
    </w:p>
    <w:p w14:paraId="74D8FCD9">
      <w:pPr>
        <w:spacing w:before="120" w:after="120" w:line="288" w:lineRule="auto"/>
        <w:jc w:val="left"/>
        <w:rPr>
          <w:rFonts w:hint="eastAsia" w:ascii="仿宋" w:hAnsi="仿宋" w:cs="仿宋"/>
          <w:b/>
          <w:bCs/>
        </w:rPr>
      </w:pPr>
      <w:r>
        <w:rPr>
          <w:rFonts w:hint="eastAsia" w:ascii="仿宋" w:hAnsi="仿宋" w:cs="仿宋"/>
          <w:b/>
          <w:bCs/>
        </w:rPr>
        <w:t>(1)学术赞助计划</w:t>
      </w:r>
    </w:p>
    <w:p w14:paraId="72EEC4AA">
      <w:pPr>
        <w:spacing w:before="120" w:after="120" w:line="288" w:lineRule="auto"/>
        <w:jc w:val="left"/>
        <w:rPr>
          <w:rFonts w:hint="eastAsia" w:ascii="仿宋" w:hAnsi="仿宋" w:cs="仿宋"/>
        </w:rPr>
      </w:pPr>
      <w:r>
        <w:rPr>
          <w:rFonts w:hint="eastAsia" w:ascii="仿宋" w:hAnsi="仿宋" w:cs="仿宋"/>
        </w:rPr>
        <w:t>核心内容：面向材料学科高校、科研院所的科研团队，每年筛选5个重点研发计划项目，提供1年免费专业版SaaS年费套餐（价值10.5万元/年）。合作条件为：科研团队需在项目成果（论文、专利、科研报告）中注明本平台的技术支持；联合发表1-2篇应用案例研究，在行业期刊或学术会议上发布；允许我方在品牌宣传中使用合作案例及团队名称。</w:t>
      </w:r>
    </w:p>
    <w:p w14:paraId="2BB9D678">
      <w:pPr>
        <w:spacing w:before="120" w:after="120" w:line="288" w:lineRule="auto"/>
        <w:jc w:val="left"/>
        <w:rPr>
          <w:rFonts w:hint="eastAsia" w:ascii="仿宋" w:hAnsi="仿宋" w:cs="仿宋"/>
        </w:rPr>
      </w:pPr>
      <w:r>
        <w:rPr>
          <w:rFonts w:hint="eastAsia" w:ascii="仿宋" w:hAnsi="仿宋" w:cs="仿宋"/>
        </w:rPr>
        <w:t>预期效果：第1年通过该计划获取3-4家科研客户，后续转化为付费用户；借助专业科研团队的权威性，提升产品技术可信度，降低企业客户决策门槛。</w:t>
      </w:r>
    </w:p>
    <w:p w14:paraId="6C932275">
      <w:pPr>
        <w:spacing w:before="120" w:after="120" w:line="288" w:lineRule="auto"/>
        <w:jc w:val="left"/>
        <w:rPr>
          <w:rFonts w:hint="eastAsia" w:ascii="仿宋" w:hAnsi="仿宋" w:cs="仿宋"/>
          <w:b/>
          <w:bCs/>
        </w:rPr>
      </w:pPr>
      <w:r>
        <w:rPr>
          <w:rFonts w:hint="eastAsia" w:ascii="仿宋" w:hAnsi="仿宋" w:cs="仿宋"/>
          <w:b/>
          <w:bCs/>
        </w:rPr>
        <w:t>(2)“种子客户”计划</w:t>
      </w:r>
    </w:p>
    <w:p w14:paraId="2908DBE7">
      <w:pPr>
        <w:spacing w:before="120" w:after="120" w:line="288" w:lineRule="auto"/>
        <w:jc w:val="left"/>
        <w:rPr>
          <w:rFonts w:hint="eastAsia" w:ascii="仿宋" w:hAnsi="仿宋" w:cs="仿宋"/>
        </w:rPr>
      </w:pPr>
      <w:r>
        <w:rPr>
          <w:rFonts w:hint="eastAsia" w:ascii="仿宋" w:hAnsi="仿宋" w:cs="仿宋"/>
        </w:rPr>
        <w:t>核心内容：针对前100名付费签约的企业客户，提供终身85折优惠（适用于平台所有付费套餐），同时赠送定制化功能开发服务，包括专属分析指标配置、数据接口对接等。此外，种子客户可优先参与产品迭代测试，提出功能优化建议，平台将优先响应并落地需求；在行业活动中授予“战略合作伙伴”称号，进行联合品牌曝光。</w:t>
      </w:r>
    </w:p>
    <w:p w14:paraId="10F5BB00">
      <w:pPr>
        <w:spacing w:before="120" w:after="120" w:line="288" w:lineRule="auto"/>
        <w:jc w:val="left"/>
        <w:rPr>
          <w:rFonts w:hint="eastAsia" w:ascii="仿宋" w:hAnsi="仿宋" w:cs="仿宋"/>
        </w:rPr>
      </w:pPr>
      <w:r>
        <w:rPr>
          <w:rFonts w:hint="eastAsia" w:ascii="仿宋" w:hAnsi="仿宋" w:cs="仿宋"/>
        </w:rPr>
        <w:t>预期效果：快速获取首批付费客户,达成第一年8家客户的目标，验证产品商业可行性；通过种子客户的深度使用与反馈，优化产品功能与服务流程；借助种子客户的行业影响力，吸引同领域企业跟进合作，支撑第二年客户数增长至35家。</w:t>
      </w:r>
    </w:p>
    <w:p w14:paraId="1C6F538E">
      <w:pPr>
        <w:spacing w:before="120" w:after="120" w:line="288" w:lineRule="auto"/>
        <w:jc w:val="left"/>
        <w:rPr>
          <w:rFonts w:hint="eastAsia" w:ascii="仿宋" w:hAnsi="仿宋" w:cs="仿宋"/>
          <w:b/>
          <w:bCs/>
        </w:rPr>
      </w:pPr>
      <w:r>
        <w:rPr>
          <w:rFonts w:hint="eastAsia" w:ascii="仿宋" w:hAnsi="仿宋" w:cs="仿宋"/>
          <w:b/>
          <w:bCs/>
        </w:rPr>
        <w:t>(3)口碑推荐激励计划</w:t>
      </w:r>
    </w:p>
    <w:p w14:paraId="31086801">
      <w:pPr>
        <w:spacing w:before="120" w:after="120" w:line="288" w:lineRule="auto"/>
        <w:jc w:val="left"/>
        <w:rPr>
          <w:rFonts w:hint="eastAsia" w:ascii="仿宋" w:hAnsi="仿宋" w:cs="仿宋"/>
        </w:rPr>
      </w:pPr>
      <w:r>
        <w:rPr>
          <w:rFonts w:hint="eastAsia" w:ascii="仿宋" w:hAnsi="仿宋" w:cs="仿宋"/>
        </w:rPr>
        <w:t>核心内容：已付费客户成功推荐新客户签约，双方均可获得奖励。推荐方奖励：新客户首年合同金额10%的平台服务时长赠送（可叠加使用），或等值的技术培训服务；被推荐方奖励：首年合同金额5%的费用减免，或免费升级至更高版本套餐，含更多分析功能、更高数据存储容量。推荐流程通过平台专属推荐码实现，自动追踪推荐关系，奖励实时到账并短信通知。</w:t>
      </w:r>
    </w:p>
    <w:p w14:paraId="01060D4A">
      <w:pPr>
        <w:spacing w:before="120" w:after="120" w:line="288" w:lineRule="auto"/>
        <w:jc w:val="left"/>
        <w:rPr>
          <w:rFonts w:hint="eastAsia" w:ascii="仿宋" w:hAnsi="仿宋" w:cs="仿宋"/>
        </w:rPr>
      </w:pPr>
      <w:r>
        <w:rPr>
          <w:rFonts w:hint="eastAsia" w:ascii="仿宋" w:hAnsi="仿宋" w:cs="仿宋"/>
        </w:rPr>
        <w:t>预期效果：激活现有客户的传播意愿，形成低成本口碑获客渠道；第2年预计通过该计划获取10-12家新客户，第3年获取20-25家，降低获客成本。</w:t>
      </w:r>
    </w:p>
    <w:p w14:paraId="16323BA5">
      <w:pPr>
        <w:spacing w:before="120" w:after="120" w:line="288" w:lineRule="auto"/>
        <w:jc w:val="left"/>
        <w:rPr>
          <w:rFonts w:hint="eastAsia" w:ascii="仿宋" w:hAnsi="仿宋" w:cs="仿宋"/>
          <w:b/>
          <w:bCs/>
        </w:rPr>
      </w:pPr>
      <w:r>
        <w:rPr>
          <w:rFonts w:hint="eastAsia" w:ascii="仿宋" w:hAnsi="仿宋" w:cs="仿宋"/>
          <w:b/>
          <w:bCs/>
        </w:rPr>
        <w:t>（4）行业展会专项促销</w:t>
      </w:r>
    </w:p>
    <w:p w14:paraId="7063503B">
      <w:pPr>
        <w:spacing w:before="120" w:after="120" w:line="288" w:lineRule="auto"/>
        <w:jc w:val="left"/>
        <w:rPr>
          <w:rFonts w:hint="eastAsia" w:ascii="仿宋" w:hAnsi="仿宋" w:cs="仿宋"/>
        </w:rPr>
      </w:pPr>
      <w:r>
        <w:rPr>
          <w:rFonts w:hint="eastAsia" w:ascii="仿宋" w:hAnsi="仿宋" w:cs="仿宋"/>
        </w:rPr>
        <w:t>核心内容：针对国内外重要行业展会如中国国际新材料产业博览会，推出展会专属促销政策。现场签约客户可享受首年7折优惠，同时赠送价值3万元的现场技术培训，由资深工程师手把手教学平台操作；现场预留联系方式并申请试用的客户，可获得免费试用时长延长至3个月（常规试用为1个月），且试用期间享受一对一技术咨询服务。</w:t>
      </w:r>
    </w:p>
    <w:p w14:paraId="0E8B75B3">
      <w:pPr>
        <w:spacing w:before="120" w:after="120" w:line="288" w:lineRule="auto"/>
        <w:jc w:val="left"/>
        <w:rPr>
          <w:rFonts w:hint="eastAsia" w:ascii="仿宋" w:hAnsi="仿宋" w:cs="仿宋"/>
        </w:rPr>
      </w:pPr>
      <w:r>
        <w:rPr>
          <w:rFonts w:hint="eastAsia" w:ascii="仿宋" w:hAnsi="仿宋" w:cs="仿宋"/>
        </w:rPr>
        <w:t>预期效果：借助展会的集中流量，快速触达潜在客户；第1-2年参加4-6场行业展会，现场签约3-5家客户，收集潜在客户信息200-300条；通过现场演示与专属优惠，缩短客户决策周期，提升签约转化率。通过现场演示与专属优惠，缩短客户决策周期；提升品牌在行业内的曝光度与知名度。</w:t>
      </w:r>
    </w:p>
    <w:p w14:paraId="33ADFC5A">
      <w:pPr>
        <w:spacing w:before="260" w:after="120" w:line="288" w:lineRule="auto"/>
        <w:jc w:val="left"/>
        <w:outlineLvl w:val="3"/>
        <w:rPr>
          <w:rFonts w:hint="eastAsia" w:ascii="仿宋" w:hAnsi="仿宋" w:cs="仿宋"/>
        </w:rPr>
      </w:pPr>
      <w:bookmarkStart w:id="56" w:name="heading_45"/>
      <w:r>
        <w:rPr>
          <w:rFonts w:hint="eastAsia" w:ascii="仿宋" w:hAnsi="仿宋" w:cs="仿宋"/>
          <w:b/>
          <w:sz w:val="28"/>
        </w:rPr>
        <w:t>6.3.4网络推广</w:t>
      </w:r>
      <w:bookmarkEnd w:id="56"/>
    </w:p>
    <w:p w14:paraId="72CCF21C">
      <w:pPr>
        <w:spacing w:before="120" w:after="120" w:line="288" w:lineRule="auto"/>
        <w:jc w:val="left"/>
        <w:rPr>
          <w:rFonts w:hint="eastAsia" w:ascii="仿宋" w:hAnsi="仿宋" w:cs="仿宋"/>
        </w:rPr>
      </w:pPr>
      <w:r>
        <w:rPr>
          <w:rFonts w:hint="eastAsia" w:ascii="仿宋" w:hAnsi="仿宋" w:cs="仿宋"/>
        </w:rPr>
        <w:t>网络推广以构建专业品牌形象、精准触达目标用户、培育潜在客户池为核心，整合内容营销、社群运营、精准广告等手段，实现线上全链路引流与转化，具体如下：</w:t>
      </w:r>
    </w:p>
    <w:p w14:paraId="3C97741A">
      <w:pPr>
        <w:spacing w:before="120" w:after="120" w:line="288" w:lineRule="auto"/>
        <w:jc w:val="left"/>
        <w:rPr>
          <w:rFonts w:hint="eastAsia" w:ascii="仿宋" w:hAnsi="仿宋" w:cs="仿宋"/>
          <w:b/>
          <w:bCs/>
        </w:rPr>
      </w:pPr>
      <w:r>
        <w:rPr>
          <w:rFonts w:hint="eastAsia" w:ascii="仿宋" w:hAnsi="仿宋" w:cs="仿宋"/>
          <w:b/>
          <w:bCs/>
        </w:rPr>
        <w:t>(1)专业内容矩阵建设</w:t>
      </w:r>
    </w:p>
    <w:p w14:paraId="722C72BB">
      <w:pPr>
        <w:spacing w:before="120" w:after="120" w:line="288" w:lineRule="auto"/>
        <w:jc w:val="left"/>
        <w:rPr>
          <w:rFonts w:hint="eastAsia" w:ascii="仿宋" w:hAnsi="仿宋" w:cs="仿宋"/>
        </w:rPr>
      </w:pPr>
      <w:r>
        <w:rPr>
          <w:rFonts w:hint="eastAsia" w:ascii="仿宋" w:hAnsi="仿宋" w:cs="仿宋"/>
          <w:b/>
          <w:bCs/>
        </w:rPr>
        <w:t>①平台布局</w:t>
      </w:r>
      <w:r>
        <w:rPr>
          <w:rFonts w:hint="eastAsia" w:ascii="仿宋" w:hAnsi="仿宋" w:cs="仿宋"/>
        </w:rPr>
        <w:t>：运营微信公众号、知乎机构号、B站账号、行业垂直媒体专栏，形成多平台内容矩阵，覆盖不同用户触达场景。</w:t>
      </w:r>
    </w:p>
    <w:p w14:paraId="06147561">
      <w:pPr>
        <w:spacing w:before="120" w:after="120" w:line="288" w:lineRule="auto"/>
        <w:jc w:val="left"/>
        <w:rPr>
          <w:rFonts w:hint="eastAsia" w:ascii="仿宋" w:hAnsi="仿宋" w:cs="仿宋"/>
        </w:rPr>
      </w:pPr>
      <w:r>
        <w:rPr>
          <w:rFonts w:hint="eastAsia" w:ascii="仿宋" w:hAnsi="仿宋" w:cs="仿宋"/>
          <w:b/>
          <w:bCs/>
        </w:rPr>
        <w:t>②内容规划</w:t>
      </w:r>
      <w:r>
        <w:rPr>
          <w:rFonts w:hint="eastAsia" w:ascii="仿宋" w:hAnsi="仿宋" w:cs="仿宋"/>
        </w:rPr>
        <w:t>：</w:t>
      </w:r>
    </w:p>
    <w:p w14:paraId="388D278C">
      <w:pPr>
        <w:pStyle w:val="19"/>
        <w:spacing w:before="120" w:after="120" w:line="288" w:lineRule="auto"/>
        <w:ind w:left="0"/>
        <w:jc w:val="left"/>
        <w:rPr>
          <w:rFonts w:hint="eastAsia" w:ascii="仿宋" w:hAnsi="仿宋" w:cs="仿宋"/>
        </w:rPr>
      </w:pPr>
      <w:r>
        <w:rPr>
          <w:rFonts w:hint="eastAsia" w:ascii="仿宋" w:hAnsi="仿宋" w:cs="仿宋"/>
        </w:rPr>
        <w:t>A.技术解读类：</w:t>
      </w:r>
      <w:r>
        <w:rPr>
          <w:rFonts w:hint="eastAsia" w:ascii="仿宋" w:hAnsi="仿宋" w:cs="仿宋"/>
          <w:color w:val="000000" w:themeColor="text1"/>
          <w14:textFill>
            <w14:solidFill>
              <w14:schemeClr w14:val="tx1"/>
            </w14:solidFill>
          </w14:textFill>
        </w:rPr>
        <w:t>发布相关技术的文章，彰显技术实力</w:t>
      </w:r>
      <w:r>
        <w:rPr>
          <w:rFonts w:hint="eastAsia" w:ascii="仿宋" w:hAnsi="仿宋" w:cs="仿宋"/>
        </w:rPr>
        <w:t>；</w:t>
      </w:r>
    </w:p>
    <w:p w14:paraId="3F0221BC">
      <w:pPr>
        <w:pStyle w:val="19"/>
        <w:spacing w:before="120" w:after="120" w:line="288" w:lineRule="auto"/>
        <w:ind w:left="0"/>
        <w:jc w:val="left"/>
        <w:rPr>
          <w:rFonts w:hint="eastAsia" w:ascii="仿宋" w:hAnsi="仿宋" w:cs="仿宋"/>
        </w:rPr>
      </w:pPr>
      <w:r>
        <w:rPr>
          <w:rFonts w:hint="eastAsia" w:ascii="仿宋" w:hAnsi="仿宋" w:cs="仿宋"/>
        </w:rPr>
        <w:t>B.应用案例类：分享合作客户的实际使用案例，包含问题痛点、解决方案、实施效果、客户评价，增强产品说服力；</w:t>
      </w:r>
    </w:p>
    <w:p w14:paraId="26F4C2E8">
      <w:pPr>
        <w:pStyle w:val="19"/>
        <w:spacing w:before="120" w:after="120" w:line="288" w:lineRule="auto"/>
        <w:ind w:left="0"/>
        <w:jc w:val="left"/>
        <w:rPr>
          <w:rFonts w:hint="eastAsia" w:ascii="仿宋" w:hAnsi="仿宋" w:cs="仿宋"/>
        </w:rPr>
      </w:pPr>
      <w:r>
        <w:rPr>
          <w:rFonts w:hint="eastAsia" w:ascii="仿宋" w:hAnsi="仿宋" w:cs="仿宋"/>
        </w:rPr>
        <w:t>C.行业洞察类：分析新材料研发、工业质检行业的政策趋势、技术痛点、市场需求，树立行业话语权；</w:t>
      </w:r>
    </w:p>
    <w:p w14:paraId="1E0FA064">
      <w:pPr>
        <w:pStyle w:val="19"/>
        <w:spacing w:before="120" w:after="120" w:line="288" w:lineRule="auto"/>
        <w:ind w:left="0"/>
        <w:jc w:val="left"/>
        <w:rPr>
          <w:rFonts w:hint="eastAsia" w:ascii="仿宋" w:hAnsi="仿宋" w:cs="仿宋"/>
        </w:rPr>
      </w:pPr>
      <w:r>
        <w:rPr>
          <w:rFonts w:hint="eastAsia" w:ascii="仿宋" w:hAnsi="仿宋" w:cs="仿宋"/>
        </w:rPr>
        <w:t>D.操作教程类：制作平台功能操作短视频、图文教程，发布在B站、微信视频号，降低用户使用门槛。</w:t>
      </w:r>
    </w:p>
    <w:p w14:paraId="6A72BD18">
      <w:pPr>
        <w:spacing w:before="120" w:after="120" w:line="288" w:lineRule="auto"/>
        <w:jc w:val="left"/>
        <w:rPr>
          <w:rFonts w:hint="eastAsia" w:ascii="仿宋" w:hAnsi="仿宋" w:cs="仿宋"/>
        </w:rPr>
      </w:pPr>
      <w:r>
        <w:rPr>
          <w:rFonts w:hint="eastAsia" w:ascii="仿宋" w:hAnsi="仿宋" w:cs="仿宋"/>
          <w:b/>
          <w:bCs/>
        </w:rPr>
        <w:t>③传播策略</w:t>
      </w:r>
      <w:r>
        <w:rPr>
          <w:rFonts w:hint="eastAsia" w:ascii="仿宋" w:hAnsi="仿宋" w:cs="仿宋"/>
        </w:rPr>
        <w:t>：与材料领域专家、科研博主合作，邀请其转发内容或联合创作，扩大传播范围；在文章中嵌入试用申请链接、产品介绍二维码，引导用户留资转化。</w:t>
      </w:r>
    </w:p>
    <w:p w14:paraId="57A74AF2">
      <w:pPr>
        <w:spacing w:before="120" w:after="120" w:line="288" w:lineRule="auto"/>
        <w:jc w:val="left"/>
        <w:rPr>
          <w:rFonts w:hint="eastAsia" w:ascii="仿宋" w:hAnsi="仿宋" w:cs="仿宋"/>
          <w:b/>
          <w:bCs/>
        </w:rPr>
      </w:pPr>
      <w:r>
        <w:rPr>
          <w:rFonts w:hint="eastAsia" w:ascii="仿宋" w:hAnsi="仿宋" w:cs="仿宋"/>
          <w:b/>
          <w:bCs/>
        </w:rPr>
        <w:t>(2)核心用户社群运营</w:t>
      </w:r>
    </w:p>
    <w:p w14:paraId="3C773F24">
      <w:pPr>
        <w:spacing w:before="120" w:after="120" w:line="288" w:lineRule="auto"/>
        <w:jc w:val="left"/>
        <w:rPr>
          <w:rFonts w:hint="eastAsia" w:ascii="仿宋" w:hAnsi="仿宋" w:cs="仿宋"/>
          <w:color w:val="FFC000"/>
        </w:rPr>
      </w:pPr>
      <w:r>
        <w:rPr>
          <w:rFonts w:hint="eastAsia" w:ascii="仿宋" w:hAnsi="仿宋" w:cs="仿宋"/>
          <w:b/>
          <w:bCs/>
        </w:rPr>
        <w:t>①社群搭建</w:t>
      </w:r>
      <w:r>
        <w:rPr>
          <w:rFonts w:hint="eastAsia" w:ascii="仿宋" w:hAnsi="仿宋" w:cs="仿宋"/>
        </w:rPr>
        <w:t>：建立材料AI技术交流微信群”按细分领域分为金属材料群等），通过内容矩阵、展会活动、行业合作等渠道吸引目标用户加入</w:t>
      </w:r>
      <w:r>
        <w:rPr>
          <w:rFonts w:hint="eastAsia" w:ascii="仿宋" w:hAnsi="仿宋" w:cs="仿宋"/>
          <w:color w:val="000000" w:themeColor="text1"/>
          <w14:textFill>
            <w14:solidFill>
              <w14:schemeClr w14:val="tx1"/>
            </w14:solidFill>
          </w14:textFill>
        </w:rPr>
        <w:t>，目标半年内构建5个核心社群，总人数达2000人。</w:t>
      </w:r>
    </w:p>
    <w:p w14:paraId="23A4668B">
      <w:pPr>
        <w:spacing w:before="120" w:after="120" w:line="288" w:lineRule="auto"/>
        <w:jc w:val="left"/>
        <w:rPr>
          <w:rFonts w:hint="eastAsia" w:ascii="仿宋" w:hAnsi="仿宋" w:cs="仿宋"/>
        </w:rPr>
      </w:pPr>
      <w:r>
        <w:rPr>
          <w:rFonts w:hint="eastAsia" w:ascii="仿宋" w:hAnsi="仿宋" w:cs="仿宋"/>
          <w:b/>
          <w:bCs/>
        </w:rPr>
        <w:t>②社群运营</w:t>
      </w:r>
      <w:r>
        <w:rPr>
          <w:rFonts w:hint="eastAsia" w:ascii="仿宋" w:hAnsi="仿宋" w:cs="仿宋"/>
        </w:rPr>
        <w:t>：</w:t>
      </w:r>
    </w:p>
    <w:p w14:paraId="0E629C7E">
      <w:pPr>
        <w:pStyle w:val="19"/>
        <w:spacing w:before="120" w:after="120" w:line="288" w:lineRule="auto"/>
        <w:ind w:left="0"/>
        <w:jc w:val="left"/>
        <w:rPr>
          <w:rFonts w:hint="eastAsia" w:ascii="仿宋" w:hAnsi="仿宋" w:cs="仿宋"/>
        </w:rPr>
      </w:pPr>
      <w:r>
        <w:rPr>
          <w:rFonts w:hint="eastAsia" w:ascii="仿宋" w:hAnsi="仿宋" w:cs="仿宋"/>
        </w:rPr>
        <w:t>A.日常维护：每日分享行业资讯、技术干货，定期组织活动，由技术专家解答用户在微观图像分析中遇到的问题；</w:t>
      </w:r>
    </w:p>
    <w:p w14:paraId="0E6B925E">
      <w:pPr>
        <w:pStyle w:val="19"/>
        <w:spacing w:before="120" w:after="120" w:line="288" w:lineRule="auto"/>
        <w:ind w:left="0"/>
        <w:jc w:val="left"/>
        <w:rPr>
          <w:rFonts w:hint="eastAsia" w:ascii="仿宋" w:hAnsi="仿宋" w:cs="仿宋"/>
          <w:color w:val="FFC000"/>
        </w:rPr>
      </w:pPr>
      <w:r>
        <w:rPr>
          <w:rFonts w:hint="eastAsia" w:ascii="仿宋" w:hAnsi="仿宋" w:cs="仿宋"/>
          <w:color w:val="000000" w:themeColor="text1"/>
          <w14:textFill>
            <w14:solidFill>
              <w14:schemeClr w14:val="tx1"/>
            </w14:solidFill>
          </w14:textFill>
        </w:rPr>
        <w:t>B.互动活动：每月举办1次线上主题分享会，邀请行业专家、客户代表分享经验；每季度开展1次产品功能投票，收集用户对迭代方向的建议。</w:t>
      </w:r>
    </w:p>
    <w:p w14:paraId="43543712">
      <w:pPr>
        <w:pStyle w:val="19"/>
        <w:spacing w:before="120" w:after="120" w:line="288" w:lineRule="auto"/>
        <w:ind w:left="0"/>
        <w:jc w:val="left"/>
        <w:rPr>
          <w:rFonts w:hint="eastAsia" w:ascii="仿宋" w:hAnsi="仿宋" w:cs="仿宋"/>
        </w:rPr>
      </w:pPr>
      <w:r>
        <w:rPr>
          <w:rFonts w:hint="eastAsia" w:ascii="仿宋" w:hAnsi="仿宋" w:cs="仿宋"/>
        </w:rPr>
        <w:t>C.转化引导：在社群内发布产品更新通知、促销活动信息，为社群成员提供专属试用福利；对活跃用户、有明确需求的用户进行一对一跟进。</w:t>
      </w:r>
    </w:p>
    <w:p w14:paraId="680E3710">
      <w:pPr>
        <w:spacing w:before="120" w:after="120" w:line="288" w:lineRule="auto"/>
        <w:jc w:val="left"/>
        <w:rPr>
          <w:rFonts w:hint="eastAsia" w:ascii="仿宋" w:hAnsi="仿宋" w:cs="仿宋"/>
          <w:b/>
          <w:bCs/>
        </w:rPr>
      </w:pPr>
      <w:r>
        <w:rPr>
          <w:rFonts w:hint="eastAsia" w:ascii="仿宋" w:hAnsi="仿宋" w:cs="仿宋"/>
          <w:b/>
          <w:bCs/>
        </w:rPr>
        <w:t>(3)精准广告投放</w:t>
      </w:r>
    </w:p>
    <w:p w14:paraId="11FB6DE6">
      <w:pPr>
        <w:spacing w:before="120" w:after="120" w:line="288" w:lineRule="auto"/>
        <w:jc w:val="left"/>
        <w:rPr>
          <w:rFonts w:hint="eastAsia" w:ascii="仿宋" w:hAnsi="仿宋" w:cs="仿宋"/>
        </w:rPr>
      </w:pPr>
      <w:r>
        <w:rPr>
          <w:rFonts w:hint="eastAsia" w:ascii="仿宋" w:hAnsi="仿宋" w:cs="仿宋"/>
          <w:b/>
          <w:bCs/>
        </w:rPr>
        <w:t>①投放渠道</w:t>
      </w:r>
      <w:r>
        <w:rPr>
          <w:rFonts w:hint="eastAsia" w:ascii="仿宋" w:hAnsi="仿宋" w:cs="仿宋"/>
        </w:rPr>
        <w:t>：</w:t>
      </w:r>
    </w:p>
    <w:p w14:paraId="05120B99">
      <w:pPr>
        <w:pStyle w:val="19"/>
        <w:spacing w:before="120" w:after="120" w:line="288" w:lineRule="auto"/>
        <w:ind w:left="0"/>
        <w:jc w:val="left"/>
        <w:rPr>
          <w:rFonts w:hint="eastAsia" w:ascii="仿宋" w:hAnsi="仿宋" w:cs="仿宋"/>
          <w:color w:val="000000" w:themeColor="text1"/>
          <w14:textFill>
            <w14:solidFill>
              <w14:schemeClr w14:val="tx1"/>
            </w14:solidFill>
          </w14:textFill>
        </w:rPr>
      </w:pPr>
      <w:r>
        <w:rPr>
          <w:rFonts w:hint="eastAsia" w:ascii="仿宋" w:hAnsi="仿宋" w:cs="仿宋"/>
        </w:rPr>
        <w:t>A.行业垂直媒体：在新材料在线、材料人等平台投放软文广告，定向推送至材料研发、</w:t>
      </w:r>
      <w:r>
        <w:rPr>
          <w:rFonts w:hint="eastAsia" w:ascii="仿宋" w:hAnsi="仿宋" w:cs="仿宋"/>
          <w:color w:val="000000" w:themeColor="text1"/>
          <w14:textFill>
            <w14:solidFill>
              <w14:schemeClr w14:val="tx1"/>
            </w14:solidFill>
          </w14:textFill>
        </w:rPr>
        <w:t>工业质检等相关栏目；</w:t>
      </w:r>
    </w:p>
    <w:p w14:paraId="6032CDB8">
      <w:pPr>
        <w:pStyle w:val="19"/>
        <w:spacing w:before="120" w:after="120" w:line="288" w:lineRule="auto"/>
        <w:ind w:left="0"/>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B.搜索引擎营销：在百度、谷歌等搜索引擎投放关键词广告，关键词包括“微观图像智能分析”“金属粉末粒度分布检测”“金相组织AI分析”等，覆盖用户搜索场景。</w:t>
      </w:r>
    </w:p>
    <w:p w14:paraId="55419FDF">
      <w:pPr>
        <w:pStyle w:val="19"/>
        <w:spacing w:before="120" w:after="120" w:line="288" w:lineRule="auto"/>
        <w:ind w:left="0"/>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C.社交媒体精准投放：在微信朋友圈、小红书等投放定向广告，精准定位“材料工程师”“科研人员”等职业标签，以及“新材料研发”“高端装备制造”等行业标签。</w:t>
      </w:r>
    </w:p>
    <w:p w14:paraId="4C1971CE">
      <w:pPr>
        <w:spacing w:before="120" w:after="120" w:line="288" w:lineRule="auto"/>
        <w:jc w:val="left"/>
        <w:rPr>
          <w:rFonts w:hint="eastAsia" w:ascii="仿宋" w:hAnsi="仿宋" w:cs="仿宋"/>
        </w:rPr>
      </w:pPr>
      <w:r>
        <w:rPr>
          <w:rFonts w:hint="eastAsia" w:ascii="仿宋" w:hAnsi="仿宋" w:cs="仿宋"/>
          <w:b/>
          <w:bCs/>
        </w:rPr>
        <w:t>②投放优化</w:t>
      </w:r>
      <w:r>
        <w:rPr>
          <w:rFonts w:hint="eastAsia" w:ascii="仿宋" w:hAnsi="仿宋" w:cs="仿宋"/>
        </w:rPr>
        <w:t>：定期分析广告投放数据，包括点击量、留资量、转化量等，优化关键词选择、广告创意、投放人群；针对高转化渠道加大投放力度，降低获客成本目标单次获客成本控制在5000元以内。</w:t>
      </w:r>
    </w:p>
    <w:p w14:paraId="5348968E">
      <w:pPr>
        <w:pStyle w:val="4"/>
        <w:spacing w:after="120"/>
      </w:pPr>
      <w:bookmarkStart w:id="57" w:name="heading_46"/>
      <w:bookmarkStart w:id="58" w:name="_Toc6512"/>
      <w:r>
        <w:rPr>
          <w:rFonts w:hint="eastAsia"/>
        </w:rPr>
        <w:t>6.4销售服务</w:t>
      </w:r>
      <w:bookmarkEnd w:id="57"/>
      <w:bookmarkEnd w:id="58"/>
    </w:p>
    <w:p w14:paraId="0105F5DA">
      <w:pPr>
        <w:pStyle w:val="5"/>
        <w:spacing w:after="120"/>
      </w:pPr>
      <w:bookmarkStart w:id="59" w:name="heading_47"/>
      <w:r>
        <w:rPr>
          <w:rFonts w:hint="eastAsia"/>
        </w:rPr>
        <w:t>6.4.1服务理念</w:t>
      </w:r>
      <w:bookmarkEnd w:id="59"/>
    </w:p>
    <w:p w14:paraId="53E056E9">
      <w:pPr>
        <w:spacing w:before="120" w:after="120" w:line="288" w:lineRule="auto"/>
        <w:jc w:val="left"/>
        <w:rPr>
          <w:rFonts w:hint="eastAsia" w:ascii="仿宋" w:hAnsi="仿宋" w:cs="仿宋"/>
        </w:rPr>
      </w:pPr>
      <w:r>
        <w:rPr>
          <w:rFonts w:hint="eastAsia" w:ascii="仿宋" w:hAnsi="仿宋" w:cs="仿宋"/>
        </w:rPr>
        <w:t>不止于售卖，更致力于成功——以客户价值为核心，提供全生命周期的专业服务，不仅帮助客户解决微观图像分析的即时痛点，更助力客户提升研发效率、降低生产成本、加速技术创新，成为客户在材料领域发展的长期合作伙伴。</w:t>
      </w:r>
    </w:p>
    <w:p w14:paraId="2B6C6E97">
      <w:pPr>
        <w:pStyle w:val="5"/>
        <w:spacing w:after="120"/>
      </w:pPr>
      <w:bookmarkStart w:id="60" w:name="heading_48"/>
      <w:r>
        <w:rPr>
          <w:rFonts w:hint="eastAsia"/>
        </w:rPr>
        <w:t xml:space="preserve">6.4.2售前服务 </w:t>
      </w:r>
      <w:bookmarkEnd w:id="60"/>
    </w:p>
    <w:p w14:paraId="50519ADE">
      <w:pPr>
        <w:spacing w:after="120"/>
        <w:rPr>
          <w:rFonts w:hint="eastAsia" w:ascii="仿宋" w:hAnsi="仿宋" w:cs="仿宋"/>
        </w:rPr>
      </w:pPr>
      <w:bookmarkStart w:id="61" w:name="heading_49"/>
      <w:r>
        <w:rPr>
          <w:rFonts w:hint="eastAsia" w:ascii="仿宋" w:hAnsi="仿宋" w:cs="仿宋"/>
        </w:rPr>
        <w:t>售前服务以精准匹配需求</w:t>
      </w:r>
      <w:r>
        <w:rPr>
          <w:rFonts w:hint="eastAsia" w:ascii="仿宋" w:hAnsi="仿宋" w:cs="仿宋"/>
          <w:lang w:val="en-US" w:eastAsia="zh-CN"/>
        </w:rPr>
        <w:t>与</w:t>
      </w:r>
      <w:r>
        <w:rPr>
          <w:rFonts w:hint="eastAsia" w:ascii="仿宋" w:hAnsi="仿宋" w:cs="仿宋"/>
        </w:rPr>
        <w:t>降低决策门槛为目标，为客户提供专业、全面的咨询与支持，具体如下：</w:t>
      </w:r>
    </w:p>
    <w:p w14:paraId="6D3B978B">
      <w:pPr>
        <w:spacing w:after="120"/>
        <w:rPr>
          <w:rFonts w:hint="eastAsia" w:ascii="仿宋" w:hAnsi="仿宋" w:cs="仿宋"/>
          <w:b/>
          <w:bCs/>
        </w:rPr>
      </w:pPr>
      <w:r>
        <w:rPr>
          <w:rFonts w:hint="eastAsia" w:ascii="仿宋" w:hAnsi="仿宋" w:cs="仿宋"/>
          <w:b/>
          <w:bCs/>
        </w:rPr>
        <w:t>(1)专业技术咨询</w:t>
      </w:r>
    </w:p>
    <w:p w14:paraId="70C0BF7D">
      <w:pPr>
        <w:spacing w:after="120"/>
        <w:rPr>
          <w:rFonts w:hint="eastAsia" w:ascii="仿宋" w:hAnsi="仿宋" w:cs="仿宋"/>
        </w:rPr>
      </w:pPr>
      <w:r>
        <w:rPr>
          <w:rFonts w:hint="eastAsia" w:ascii="仿宋" w:hAnsi="仿宋" w:cs="仿宋"/>
        </w:rPr>
        <w:t>组建由材料学专家、AI算法工程师、行业解决方案顾问组成的售前咨询团队，为客户提供一对一咨询服务；通过电话、微信、视频会议等方式，深入了解客户的应用场景、核心需求、现有痛点，为客户提供专业的技术解答与需求分析。</w:t>
      </w:r>
    </w:p>
    <w:p w14:paraId="148FF6CE">
      <w:pPr>
        <w:spacing w:after="120"/>
        <w:rPr>
          <w:rFonts w:hint="eastAsia" w:ascii="仿宋" w:hAnsi="仿宋" w:cs="仿宋"/>
          <w:b/>
          <w:bCs/>
        </w:rPr>
      </w:pPr>
      <w:r>
        <w:rPr>
          <w:rFonts w:hint="eastAsia" w:ascii="仿宋" w:hAnsi="仿宋" w:cs="仿宋"/>
          <w:b/>
          <w:bCs/>
        </w:rPr>
        <w:t>(2)定制化解决方案</w:t>
      </w:r>
    </w:p>
    <w:p w14:paraId="66CC30A5">
      <w:pPr>
        <w:spacing w:after="120"/>
        <w:rPr>
          <w:rFonts w:hint="eastAsia" w:ascii="仿宋" w:hAnsi="仿宋" w:cs="仿宋"/>
        </w:rPr>
      </w:pPr>
      <w:r>
        <w:rPr>
          <w:rFonts w:hint="eastAsia" w:ascii="仿宋" w:hAnsi="仿宋" w:cs="仿宋"/>
        </w:rPr>
        <w:t>根据客户需求，制定专属的产品服务方案，包括推荐合适的套餐版本、配置个性化分析指标、对接现有数据系统等；针对复杂需求，组织跨部门团队进行方案研讨，确保方案的可行性与针对性。</w:t>
      </w:r>
    </w:p>
    <w:p w14:paraId="3E4F9CA3">
      <w:pPr>
        <w:spacing w:after="120"/>
        <w:rPr>
          <w:rFonts w:hint="eastAsia" w:ascii="仿宋" w:hAnsi="仿宋" w:cs="仿宋"/>
          <w:b/>
          <w:bCs/>
        </w:rPr>
      </w:pPr>
      <w:r>
        <w:rPr>
          <w:rFonts w:hint="eastAsia" w:ascii="仿宋" w:hAnsi="仿宋" w:cs="仿宋"/>
          <w:b/>
          <w:bCs/>
        </w:rPr>
        <w:t>(3)深度POC测试</w:t>
      </w:r>
    </w:p>
    <w:p w14:paraId="30C624C1">
      <w:pPr>
        <w:spacing w:after="120"/>
        <w:rPr>
          <w:rFonts w:hint="eastAsia" w:ascii="仿宋" w:hAnsi="仿宋" w:cs="仿宋"/>
          <w:color w:val="FFC000"/>
        </w:rPr>
      </w:pPr>
      <w:r>
        <w:rPr>
          <w:rFonts w:hint="eastAsia" w:ascii="仿宋" w:hAnsi="仿宋" w:cs="仿宋"/>
        </w:rPr>
        <w:t>为有合作意向的客户提供</w:t>
      </w:r>
      <w:r>
        <w:rPr>
          <w:rFonts w:hint="eastAsia" w:ascii="仿宋" w:hAnsi="仿宋" w:cs="仿宋"/>
          <w:color w:val="000000" w:themeColor="text1"/>
          <w14:textFill>
            <w14:solidFill>
              <w14:schemeClr w14:val="tx1"/>
            </w14:solidFill>
          </w14:textFill>
        </w:rPr>
        <w:t>免费POC测试服务，测试周期1-3个月；</w:t>
      </w:r>
      <w:r>
        <w:rPr>
          <w:rFonts w:hint="eastAsia" w:ascii="仿宋" w:hAnsi="仿宋" w:cs="仿宋"/>
        </w:rPr>
        <w:t>客户只需上传自有微观图像数据，平台将输出自动分析报告，客户可对比人工分析结果，验证产品的准确率、效率、易用性；测试期间，安排专属技术顾问全程跟进，收集客户使用反馈，及时解决测试过程中遇到的问题；测试结束后，提供详细的POC测试报告，包含数据对比、功能适配性、优化建议等，帮助客户做出决策。</w:t>
      </w:r>
    </w:p>
    <w:p w14:paraId="0CA22B4E">
      <w:pPr>
        <w:spacing w:after="120"/>
        <w:rPr>
          <w:rFonts w:hint="eastAsia" w:ascii="仿宋" w:hAnsi="仿宋" w:cs="仿宋"/>
          <w:b/>
          <w:bCs/>
        </w:rPr>
      </w:pPr>
      <w:r>
        <w:rPr>
          <w:rFonts w:hint="eastAsia" w:ascii="仿宋" w:hAnsi="仿宋" w:cs="仿宋"/>
          <w:b/>
          <w:bCs/>
        </w:rPr>
        <w:t>(4)产品演示与培训</w:t>
      </w:r>
    </w:p>
    <w:p w14:paraId="3C93E486">
      <w:pPr>
        <w:spacing w:after="120"/>
        <w:rPr>
          <w:rFonts w:hint="eastAsia" w:ascii="仿宋" w:hAnsi="仿宋" w:cs="仿宋"/>
        </w:rPr>
      </w:pPr>
      <w:r>
        <w:rPr>
          <w:rFonts w:hint="eastAsia" w:ascii="仿宋" w:hAnsi="仿宋" w:cs="仿宋"/>
        </w:rPr>
        <w:t>为客户提供线上或线下产品演示服务，由售前顾问现场操作平台，展示核心功能、操作流程、使用技巧；针对客户团队的不同角色，提供定制化的演示内容，重点展示与其相关的价值点；提供售前培训资料，帮助客户提前了解产品使用方法。</w:t>
      </w:r>
    </w:p>
    <w:p w14:paraId="1BEA580E">
      <w:pPr>
        <w:pStyle w:val="5"/>
        <w:spacing w:after="120"/>
      </w:pPr>
      <w:r>
        <w:rPr>
          <w:rFonts w:hint="eastAsia"/>
        </w:rPr>
        <w:t>6.4.3售后服务</w:t>
      </w:r>
      <w:bookmarkEnd w:id="61"/>
    </w:p>
    <w:p w14:paraId="7E9A2E88">
      <w:pPr>
        <w:spacing w:after="120"/>
        <w:rPr>
          <w:rFonts w:hint="eastAsia" w:ascii="仿宋" w:hAnsi="仿宋" w:cs="仿宋"/>
        </w:rPr>
      </w:pPr>
      <w:r>
        <w:rPr>
          <w:rFonts w:hint="eastAsia" w:ascii="仿宋" w:hAnsi="仿宋" w:cs="仿宋"/>
        </w:rPr>
        <w:t>售后服务以保障最大化客户价</w:t>
      </w:r>
      <w:r>
        <w:rPr>
          <w:rFonts w:hint="eastAsia" w:ascii="仿宋" w:hAnsi="仿宋" w:cs="仿宋"/>
          <w:lang w:val="en-US" w:eastAsia="zh-CN"/>
        </w:rPr>
        <w:t>值</w:t>
      </w:r>
      <w:r>
        <w:rPr>
          <w:rFonts w:hint="eastAsia" w:ascii="仿宋" w:hAnsi="仿宋" w:cs="仿宋"/>
        </w:rPr>
        <w:t>为目标，提供全周期、高品质的支持与服务，确保客户满意度与续费率，具体如下：</w:t>
      </w:r>
    </w:p>
    <w:p w14:paraId="007A3058">
      <w:pPr>
        <w:spacing w:after="120"/>
        <w:rPr>
          <w:rFonts w:hint="eastAsia" w:ascii="仿宋" w:hAnsi="仿宋" w:cs="仿宋"/>
          <w:b/>
          <w:bCs/>
        </w:rPr>
      </w:pPr>
      <w:r>
        <w:rPr>
          <w:rFonts w:hint="eastAsia" w:ascii="仿宋" w:hAnsi="仿宋" w:cs="仿宋"/>
          <w:b/>
          <w:bCs/>
        </w:rPr>
        <w:t>(1)专属客户成功经理</w:t>
      </w:r>
    </w:p>
    <w:p w14:paraId="748D6E26">
      <w:pPr>
        <w:spacing w:after="120"/>
        <w:rPr>
          <w:rFonts w:hint="eastAsia" w:ascii="仿宋" w:hAnsi="仿宋" w:cs="仿宋"/>
        </w:rPr>
      </w:pPr>
      <w:r>
        <w:rPr>
          <w:rFonts w:hint="eastAsia" w:ascii="仿宋" w:hAnsi="仿宋" w:cs="仿宋"/>
        </w:rPr>
        <w:t>客户签约后，立即分配专属客户成功经理，作为客户的一站式服务对接人，负责全程跟进客户的使用情况，协调内部资源解决客户问题；客户成功经理定期与客户沟通，了解使用需求、收集反馈建议、评估产品使用效果，提供针对性的优化方案，确保客户充分利用平台价值。</w:t>
      </w:r>
    </w:p>
    <w:p w14:paraId="10A8ECB1">
      <w:pPr>
        <w:spacing w:after="120"/>
        <w:rPr>
          <w:rFonts w:hint="eastAsia" w:ascii="仿宋" w:hAnsi="仿宋" w:cs="仿宋"/>
          <w:b/>
          <w:bCs/>
        </w:rPr>
      </w:pPr>
      <w:r>
        <w:rPr>
          <w:rFonts w:hint="eastAsia" w:ascii="仿宋" w:hAnsi="仿宋" w:cs="仿宋"/>
          <w:b/>
          <w:bCs/>
        </w:rPr>
        <w:t>(2) 24 小时在线技术支持</w:t>
      </w:r>
    </w:p>
    <w:p w14:paraId="12DF18F3">
      <w:pPr>
        <w:spacing w:after="120"/>
        <w:rPr>
          <w:rFonts w:hint="eastAsia" w:ascii="仿宋" w:hAnsi="仿宋" w:cs="仿宋"/>
        </w:rPr>
      </w:pPr>
      <w:r>
        <w:rPr>
          <w:rFonts w:hint="eastAsia" w:ascii="仿宋" w:hAnsi="仿宋" w:cs="仿宋"/>
        </w:rPr>
        <w:t>建立多渠道技术支持体</w:t>
      </w:r>
      <w:r>
        <w:rPr>
          <w:rFonts w:hint="eastAsia" w:ascii="仿宋" w:hAnsi="仿宋" w:cs="仿宋"/>
          <w:color w:val="000000" w:themeColor="text1"/>
          <w14:textFill>
            <w14:solidFill>
              <w14:schemeClr w14:val="tx1"/>
            </w14:solidFill>
          </w14:textFill>
        </w:rPr>
        <w:t>系，包括400电话、微信客服、在线工单系统、视频会议，提供24 小时全天候技术支持；对于平台无法登录、分析结果异常等紧急问题，技术支持团队承诺15分钟内响应，并于2小时内提供解决方案；对于定制化功能开发、数据接口对接复杂问题，成立专项小组跟进，明确解决时限并及时向客户同步进度。</w:t>
      </w:r>
    </w:p>
    <w:p w14:paraId="6D9C4B36">
      <w:pPr>
        <w:spacing w:after="120"/>
        <w:rPr>
          <w:rFonts w:hint="eastAsia" w:ascii="仿宋" w:hAnsi="仿宋" w:cs="仿宋"/>
        </w:rPr>
      </w:pPr>
      <w:r>
        <w:rPr>
          <w:rFonts w:hint="eastAsia" w:ascii="仿宋" w:hAnsi="仿宋" w:cs="仿宋"/>
          <w:b/>
          <w:bCs/>
        </w:rPr>
        <w:t>(3)定期产品培训</w:t>
      </w:r>
    </w:p>
    <w:p w14:paraId="1A2AA6E8">
      <w:pPr>
        <w:spacing w:after="120"/>
        <w:rPr>
          <w:rFonts w:hint="eastAsia" w:ascii="仿宋" w:hAnsi="仿宋" w:cs="仿宋"/>
        </w:rPr>
      </w:pPr>
      <w:r>
        <w:rPr>
          <w:rFonts w:hint="eastAsia" w:ascii="仿宋" w:hAnsi="仿宋" w:cs="仿宋"/>
        </w:rPr>
        <w:t>为客户提供免费的产品培训服务，包括上线培训、进阶培训、新功能培训，确保客户掌握平台全部功能与最佳实践：</w:t>
      </w:r>
    </w:p>
    <w:p w14:paraId="5D6997E3">
      <w:pPr>
        <w:pStyle w:val="19"/>
        <w:spacing w:after="120"/>
        <w:ind w:left="0"/>
        <w:rPr>
          <w:rFonts w:hint="eastAsia" w:ascii="仿宋" w:hAnsi="仿宋" w:cs="仿宋"/>
        </w:rPr>
      </w:pPr>
      <w:r>
        <w:rPr>
          <w:rFonts w:hint="eastAsia" w:ascii="仿宋" w:hAnsi="仿宋" w:cs="仿宋"/>
        </w:rPr>
        <w:t>A.上线培训：客户正式使用前，组织线上或线下培训，确保操作人员掌握平台基本操作、常见问题处理方法；</w:t>
      </w:r>
    </w:p>
    <w:p w14:paraId="3F5B14BC">
      <w:pPr>
        <w:pStyle w:val="19"/>
        <w:spacing w:after="120"/>
        <w:ind w:left="0"/>
        <w:rPr>
          <w:rFonts w:hint="eastAsia" w:ascii="仿宋" w:hAnsi="仿宋" w:cs="仿宋"/>
          <w:color w:val="000000" w:themeColor="text1"/>
          <w14:textFill>
            <w14:solidFill>
              <w14:schemeClr w14:val="tx1"/>
            </w14:solidFill>
          </w14:textFill>
        </w:rPr>
      </w:pPr>
      <w:r>
        <w:rPr>
          <w:rFonts w:hint="eastAsia" w:ascii="仿宋" w:hAnsi="仿宋" w:cs="仿宋"/>
        </w:rPr>
        <w:t>B.进阶培训：</w:t>
      </w:r>
      <w:r>
        <w:rPr>
          <w:rFonts w:hint="eastAsia" w:ascii="仿宋" w:hAnsi="仿宋" w:cs="仿宋"/>
          <w:color w:val="000000" w:themeColor="text1"/>
          <w14:textFill>
            <w14:solidFill>
              <w14:schemeClr w14:val="tx1"/>
            </w14:solidFill>
          </w14:textFill>
        </w:rPr>
        <w:t>每季度举办1次线上进阶培训，讲解高级功能包括自定义分析指标、数据深度挖掘、批量处理等、行业最佳实践；</w:t>
      </w:r>
    </w:p>
    <w:p w14:paraId="67F66892">
      <w:pPr>
        <w:pStyle w:val="19"/>
        <w:spacing w:after="120"/>
        <w:ind w:left="0"/>
        <w:rPr>
          <w:rFonts w:hint="eastAsia" w:ascii="仿宋" w:hAnsi="仿宋" w:cs="仿宋"/>
        </w:rPr>
      </w:pPr>
      <w:r>
        <w:rPr>
          <w:rFonts w:hint="eastAsia" w:ascii="仿宋" w:hAnsi="仿宋" w:cs="仿宋"/>
        </w:rPr>
        <w:t>C.新功能培训：平台迭代更新后，及时向客户推送新功能介绍、操作教程，并组织专项培训，帮助客户快速掌握新功能。</w:t>
      </w:r>
    </w:p>
    <w:p w14:paraId="76C6C411">
      <w:pPr>
        <w:spacing w:after="120"/>
        <w:rPr>
          <w:rFonts w:hint="eastAsia" w:ascii="仿宋" w:hAnsi="仿宋" w:cs="仿宋"/>
          <w:b/>
          <w:bCs/>
        </w:rPr>
      </w:pPr>
      <w:r>
        <w:rPr>
          <w:rFonts w:hint="eastAsia" w:ascii="仿宋" w:hAnsi="仿宋" w:cs="仿宋"/>
          <w:b/>
          <w:bCs/>
        </w:rPr>
        <w:t>(4)季度使用报告与优化建议</w:t>
      </w:r>
    </w:p>
    <w:p w14:paraId="13F5C5DD">
      <w:pPr>
        <w:spacing w:after="120"/>
        <w:rPr>
          <w:rFonts w:hint="eastAsia" w:ascii="仿宋" w:hAnsi="仿宋" w:cs="仿宋"/>
        </w:rPr>
      </w:pPr>
      <w:r>
        <w:rPr>
          <w:rFonts w:hint="eastAsia" w:ascii="仿宋" w:hAnsi="仿宋" w:cs="仿宋"/>
          <w:color w:val="000000" w:themeColor="text1"/>
          <w14:textFill>
            <w14:solidFill>
              <w14:schemeClr w14:val="tx1"/>
            </w14:solidFill>
          </w14:textFill>
        </w:rPr>
        <w:t>每季度为客户生成专属使用报告，</w:t>
      </w:r>
      <w:r>
        <w:rPr>
          <w:rFonts w:hint="eastAsia" w:ascii="仿宋" w:hAnsi="仿宋" w:cs="仿宋"/>
        </w:rPr>
        <w:t>包含平台使用数据、核心指标对比、潜在优化空间；结合使用报告，为客户提供针对性的优化建议，如调整分析参数、优化工作流程、拓展应用场景，帮助客户进一步提升效率、降低成本。</w:t>
      </w:r>
    </w:p>
    <w:p w14:paraId="20D9EFC2">
      <w:pPr>
        <w:spacing w:after="120"/>
        <w:rPr>
          <w:rFonts w:hint="eastAsia" w:ascii="仿宋" w:hAnsi="仿宋" w:cs="仿宋"/>
          <w:b/>
          <w:bCs/>
        </w:rPr>
      </w:pPr>
      <w:r>
        <w:rPr>
          <w:rFonts w:hint="eastAsia" w:ascii="仿宋" w:hAnsi="仿宋" w:cs="仿宋"/>
          <w:b/>
          <w:bCs/>
        </w:rPr>
        <w:t>(5)数据安全与隐私保护</w:t>
      </w:r>
    </w:p>
    <w:p w14:paraId="49B876F6">
      <w:pPr>
        <w:spacing w:after="120"/>
        <w:rPr>
          <w:rFonts w:hint="eastAsia" w:ascii="仿宋" w:hAnsi="仿宋" w:cs="仿宋"/>
        </w:rPr>
      </w:pPr>
      <w:r>
        <w:rPr>
          <w:rFonts w:hint="eastAsia" w:ascii="仿宋" w:hAnsi="仿宋" w:cs="仿宋"/>
        </w:rPr>
        <w:t>采用银行级数据加密技术，对客户上传的图像数据、分析结果进行全程加密存储与传输，确保数据安全；严格遵守《数据安全法》《个人信息保护法》等法律法规，与客户签订数据保密协议，明确数据所有权归客户所有，未经客户授权不得泄露、使用任何客户数据；提供数据本地部署选项，确保数据存储在客户自有服务器中，满足合规要求。</w:t>
      </w:r>
    </w:p>
    <w:p w14:paraId="72EE895E">
      <w:pPr>
        <w:spacing w:after="120"/>
        <w:rPr>
          <w:rFonts w:hint="eastAsia" w:ascii="仿宋" w:hAnsi="仿宋" w:cs="仿宋"/>
          <w:b/>
          <w:bCs/>
        </w:rPr>
      </w:pPr>
      <w:r>
        <w:rPr>
          <w:rFonts w:hint="eastAsia" w:ascii="仿宋" w:hAnsi="仿宋" w:cs="仿宋"/>
          <w:b/>
          <w:bCs/>
        </w:rPr>
        <w:t>(6)产品迭代与功能升级</w:t>
      </w:r>
    </w:p>
    <w:p w14:paraId="26A02BA3">
      <w:pPr>
        <w:spacing w:after="120"/>
        <w:rPr>
          <w:rFonts w:hint="eastAsia" w:ascii="仿宋" w:hAnsi="仿宋" w:cs="仿宋"/>
        </w:rPr>
      </w:pPr>
      <w:r>
        <w:rPr>
          <w:rFonts w:hint="eastAsia" w:ascii="仿宋" w:hAnsi="仿宋" w:cs="仿宋"/>
        </w:rPr>
        <w:t>建立客户反馈闭环机制，将客户的需求建议纳入产品迭代roadmap，优先开发高价值、高需求的功能；</w:t>
      </w:r>
      <w:r>
        <w:rPr>
          <w:rFonts w:hint="eastAsia" w:ascii="仿宋" w:hAnsi="仿宋" w:cs="仿宋"/>
          <w:color w:val="000000" w:themeColor="text1"/>
          <w14:textFill>
            <w14:solidFill>
              <w14:schemeClr w14:val="tx1"/>
            </w14:solidFill>
          </w14:textFill>
        </w:rPr>
        <w:t>平台每季度进行1次版本迭代，每年进行1次重大功能升级，所有付费客户均可免费享受版本更新与功能升级服务；提前向客户同步产品迭代计划与新功能预告，邀请客户参与beta测试，收集反馈并优化</w:t>
      </w:r>
      <w:r>
        <w:rPr>
          <w:rFonts w:hint="eastAsia" w:ascii="仿宋" w:hAnsi="仿宋" w:cs="仿宋"/>
        </w:rPr>
        <w:t>。</w:t>
      </w:r>
    </w:p>
    <w:p w14:paraId="3059AD73">
      <w:pPr>
        <w:spacing w:after="120"/>
        <w:rPr>
          <w:rFonts w:hint="eastAsia" w:ascii="仿宋" w:hAnsi="仿宋" w:cs="仿宋"/>
          <w:b/>
          <w:bCs/>
        </w:rPr>
      </w:pPr>
      <w:r>
        <w:rPr>
          <w:rFonts w:hint="eastAsia" w:ascii="仿宋" w:hAnsi="仿宋" w:cs="仿宋"/>
          <w:b/>
          <w:bCs/>
        </w:rPr>
        <w:t>(7)续约与增值服务</w:t>
      </w:r>
    </w:p>
    <w:p w14:paraId="344A885E">
      <w:pPr>
        <w:spacing w:after="120"/>
        <w:rPr>
          <w:rFonts w:hint="eastAsia" w:ascii="仿宋" w:hAnsi="仿宋" w:cs="仿宋"/>
        </w:rPr>
      </w:pPr>
      <w:r>
        <w:rPr>
          <w:rFonts w:hint="eastAsia" w:ascii="仿宋" w:hAnsi="仿宋" w:cs="仿宋"/>
          <w:color w:val="000000" w:themeColor="text1"/>
          <w14:textFill>
            <w14:solidFill>
              <w14:schemeClr w14:val="tx1"/>
            </w14:solidFill>
          </w14:textFill>
        </w:rPr>
        <w:t>客户合同到期前3个月，客户成功经理启动续约沟通，了解客户续约意向，提供续约优惠政策，老客户续约享9 折优惠、赠送服务时长</w:t>
      </w:r>
      <w:r>
        <w:rPr>
          <w:rFonts w:hint="eastAsia" w:ascii="仿宋" w:hAnsi="仿宋" w:cs="仿宋"/>
        </w:rPr>
        <w:t>；为长期合作客户提供增值服务，如免费的定制化功能开发、行业资源对接、联合品牌推广等，提升客户粘性与续约意愿。</w:t>
      </w:r>
    </w:p>
    <w:p w14:paraId="7E1BA063">
      <w:pPr>
        <w:pStyle w:val="5"/>
        <w:spacing w:after="120"/>
      </w:pPr>
      <w:r>
        <w:rPr>
          <w:rFonts w:hint="eastAsia"/>
        </w:rPr>
        <w:t>6.4.4运营模式</w:t>
      </w:r>
      <w:bookmarkEnd w:id="48"/>
      <w:r>
        <w:rPr>
          <w:rFonts w:hint="eastAsia"/>
        </w:rPr>
        <w:t>结构图</w:t>
      </w:r>
    </w:p>
    <w:p w14:paraId="16BF99AE">
      <w:pPr>
        <w:spacing w:after="120"/>
      </w:pPr>
      <w:r>
        <w:drawing>
          <wp:anchor distT="0" distB="0" distL="114935" distR="114935" simplePos="0" relativeHeight="251674624" behindDoc="0" locked="0" layoutInCell="1" allowOverlap="1">
            <wp:simplePos x="0" y="0"/>
            <wp:positionH relativeFrom="column">
              <wp:posOffset>0</wp:posOffset>
            </wp:positionH>
            <wp:positionV relativeFrom="paragraph">
              <wp:posOffset>-350520</wp:posOffset>
            </wp:positionV>
            <wp:extent cx="5261610" cy="562610"/>
            <wp:effectExtent l="0" t="0" r="11430" b="1270"/>
            <wp:wrapTopAndBottom/>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6"/>
                    <a:stretch>
                      <a:fillRect/>
                    </a:stretch>
                  </pic:blipFill>
                  <pic:spPr>
                    <a:xfrm>
                      <a:off x="0" y="0"/>
                      <a:ext cx="5261610" cy="562610"/>
                    </a:xfrm>
                    <a:prstGeom prst="rect">
                      <a:avLst/>
                    </a:prstGeom>
                    <a:noFill/>
                    <a:ln>
                      <a:noFill/>
                    </a:ln>
                  </pic:spPr>
                </pic:pic>
              </a:graphicData>
            </a:graphic>
          </wp:anchor>
        </w:drawing>
      </w:r>
    </w:p>
    <w:p w14:paraId="2FEB3983">
      <w:pPr>
        <w:pStyle w:val="5"/>
        <w:shd w:val="clear" w:fill="4F81BD" w:themeFill="accent1"/>
        <w:spacing w:after="120"/>
        <w:rPr>
          <w:rStyle w:val="18"/>
          <w:rFonts w:asciiTheme="minorHAnsi" w:hAnsiTheme="minorHAnsi"/>
          <w:b w:val="0"/>
        </w:rPr>
      </w:pPr>
      <w:bookmarkStart w:id="62" w:name="heading_51"/>
      <w:r>
        <w:rPr>
          <w:rFonts w:hint="eastAsia"/>
        </w:rPr>
        <w:t>6.5合作企业</w:t>
      </w:r>
      <w:bookmarkEnd w:id="62"/>
    </w:p>
    <w:p w14:paraId="5206CF03">
      <w:pPr>
        <w:shd w:val="clear" w:fill="4F81BD" w:themeFill="accent1"/>
        <w:rPr>
          <w:rStyle w:val="18"/>
          <w:rFonts w:hint="default"/>
          <w:b w:val="0"/>
          <w:lang w:val="en-US" w:eastAsia="zh-CN"/>
        </w:rPr>
      </w:pPr>
      <w:r>
        <w:rPr>
          <w:rStyle w:val="18"/>
          <w:rFonts w:hint="default"/>
          <w:b w:val="0"/>
          <w:lang w:val="en-US" w:eastAsia="zh-CN"/>
        </w:rPr>
        <w:t>已建立合作关系的代表性机构</w:t>
      </w:r>
    </w:p>
    <w:p w14:paraId="35F83111">
      <w:pPr>
        <w:pStyle w:val="3"/>
        <w:spacing w:after="120"/>
      </w:pPr>
      <w:bookmarkStart w:id="63" w:name="_Toc4419"/>
      <w:bookmarkStart w:id="64" w:name="heading_52"/>
      <w:r>
        <w:rPr>
          <w:rFonts w:hint="eastAsia"/>
        </w:rPr>
        <w:t>7.团队战略</w:t>
      </w:r>
      <w:bookmarkEnd w:id="63"/>
      <w:bookmarkEnd w:id="64"/>
    </w:p>
    <w:p w14:paraId="10A853CA">
      <w:pPr>
        <w:pStyle w:val="4"/>
        <w:spacing w:after="120"/>
      </w:pPr>
      <w:bookmarkStart w:id="65" w:name="heading_53"/>
      <w:bookmarkStart w:id="66" w:name="_Toc8080"/>
      <w:r>
        <w:rPr>
          <w:rFonts w:hint="eastAsia"/>
        </w:rPr>
        <w:t>7.1团队简介</w:t>
      </w:r>
      <w:bookmarkEnd w:id="65"/>
      <w:bookmarkEnd w:id="66"/>
    </w:p>
    <w:p w14:paraId="68C3D239">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团队属于响应 “人工智能赋能新型工业化”与“新材料强国”国家战略，以金属材料微观图像智能分析云服务平台为核心的创业团队，是实验科研成果真正进入工厂化生产的桥梁</w:t>
      </w:r>
    </w:p>
    <w:p w14:paraId="6F8C905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团队人员，技术及产品情况：团队现在有来自中南大学的粉体材料科学，大数据，软工的优秀学生组成，</w:t>
      </w:r>
      <w:r>
        <w:rPr>
          <w:rFonts w:hint="eastAsia" w:ascii="仿宋" w:hAnsi="仿宋" w:cs="仿宋"/>
          <w:color w:val="000000" w:themeColor="text1"/>
          <w:lang w:eastAsia="zh-CN"/>
          <w14:textFill>
            <w14:solidFill>
              <w14:schemeClr w14:val="tx1"/>
            </w14:solidFill>
          </w14:textFill>
        </w:rPr>
        <w:t>团队</w:t>
      </w:r>
      <w:r>
        <w:rPr>
          <w:rFonts w:hint="eastAsia" w:ascii="仿宋" w:hAnsi="仿宋" w:cs="仿宋"/>
          <w:color w:val="000000" w:themeColor="text1"/>
          <w14:textFill>
            <w14:solidFill>
              <w14:schemeClr w14:val="tx1"/>
            </w14:solidFill>
          </w14:textFill>
        </w:rPr>
        <w:t>坚持以客户需求与行业痛点为导向，以自主可控的核心算法与持续迭代的研发能力为支撑，深入研发适用于多场景、多模态材料的高性能预测模型，确保技术的领先性与产品的实用性。</w:t>
      </w:r>
    </w:p>
    <w:p w14:paraId="43E7A382">
      <w:pPr>
        <w:spacing w:after="120"/>
        <w:rPr>
          <w:rFonts w:hint="eastAsia" w:ascii="仿宋" w:hAnsi="仿宋" w:cs="仿宋"/>
        </w:rPr>
      </w:pPr>
      <w:r>
        <w:rPr>
          <w:rFonts w:hint="eastAsia" w:ascii="仿宋" w:hAnsi="仿宋" w:cs="仿宋"/>
          <w:color w:val="000000" w:themeColor="text1"/>
          <w:lang w:eastAsia="zh-CN"/>
          <w14:textFill>
            <w14:solidFill>
              <w14:schemeClr w14:val="tx1"/>
            </w14:solidFill>
          </w14:textFill>
        </w:rPr>
        <w:t>团队</w:t>
      </w:r>
      <w:r>
        <w:rPr>
          <w:rFonts w:hint="eastAsia" w:ascii="仿宋" w:hAnsi="仿宋" w:cs="仿宋"/>
          <w:color w:val="000000" w:themeColor="text1"/>
          <w14:textFill>
            <w14:solidFill>
              <w14:schemeClr w14:val="tx1"/>
            </w14:solidFill>
          </w14:textFill>
        </w:rPr>
        <w:t>的团队理念是：专业致知，协同致远，创新驱动未来。</w:t>
      </w:r>
      <w:r>
        <w:rPr>
          <w:rFonts w:hint="eastAsia" w:ascii="仿宋" w:hAnsi="仿宋" w:cs="仿宋"/>
          <w:color w:val="000000" w:themeColor="text1"/>
          <w:lang w:eastAsia="zh-CN"/>
          <w14:textFill>
            <w14:solidFill>
              <w14:schemeClr w14:val="tx1"/>
            </w14:solidFill>
          </w14:textFill>
        </w:rPr>
        <w:t>团队</w:t>
      </w:r>
      <w:r>
        <w:rPr>
          <w:rFonts w:hint="eastAsia" w:ascii="仿宋" w:hAnsi="仿宋" w:cs="仿宋"/>
          <w:color w:val="000000" w:themeColor="text1"/>
          <w14:textFill>
            <w14:solidFill>
              <w14:schemeClr w14:val="tx1"/>
            </w14:solidFill>
          </w14:textFill>
        </w:rPr>
        <w:t>相信，只有极致的专业才能洞见本质，只有无私的协同才能成就伟业，只有持续的创新才能引领变革</w:t>
      </w:r>
    </w:p>
    <w:p w14:paraId="64CFA52F">
      <w:pPr>
        <w:pStyle w:val="4"/>
        <w:spacing w:after="120"/>
      </w:pPr>
      <w:bookmarkStart w:id="67" w:name="heading_54"/>
      <w:bookmarkStart w:id="68" w:name="_Toc2381"/>
      <w:r>
        <w:rPr>
          <w:rFonts w:hint="eastAsia"/>
        </w:rPr>
        <w:t>7.2SWOT分析</w:t>
      </w:r>
      <w:bookmarkEnd w:id="67"/>
      <w:bookmarkEnd w:id="68"/>
    </w:p>
    <w:p w14:paraId="3AA8D4FB">
      <w:pPr>
        <w:spacing w:after="120"/>
        <w:rPr>
          <w:rFonts w:hint="eastAsia" w:ascii="仿宋" w:hAnsi="仿宋" w:cs="仿宋"/>
          <w:color w:val="000000" w:themeColor="text1"/>
          <w14:textFill>
            <w14:solidFill>
              <w14:schemeClr w14:val="tx1"/>
            </w14:solidFill>
          </w14:textFill>
        </w:rPr>
      </w:pPr>
      <w:commentRangeStart w:id="18"/>
      <w:r>
        <w:rPr>
          <w:rFonts w:hint="eastAsia" w:ascii="仿宋" w:hAnsi="仿宋" w:cs="仿宋"/>
          <w:color w:val="000000" w:themeColor="text1"/>
          <w14:textFill>
            <w14:solidFill>
              <w14:schemeClr w14:val="tx1"/>
            </w14:solidFill>
          </w14:textFill>
        </w:rPr>
        <w:t>图 SWOT分析</w:t>
      </w:r>
      <w:commentRangeEnd w:id="18"/>
      <w:r>
        <w:rPr>
          <w:rStyle w:val="18"/>
        </w:rPr>
        <w:commentReference w:id="18"/>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0"/>
        <w:gridCol w:w="4261"/>
      </w:tblGrid>
      <w:tr w14:paraId="759B7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4260" w:type="dxa"/>
          </w:tcPr>
          <w:p w14:paraId="34CBB7BA">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优势</w:t>
            </w:r>
          </w:p>
          <w:p w14:paraId="433CADC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具备材料科学、人工智能与软件工程的跨学科团队组合</w:t>
            </w:r>
          </w:p>
          <w:p w14:paraId="2364BB7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已完成实验室级技术原型验证，核心算法达到工业应用标准</w:t>
            </w:r>
          </w:p>
          <w:p w14:paraId="4D19D3D6">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采用轻资产SaaS运营模式，初始投入低且扩展性强</w:t>
            </w:r>
          </w:p>
          <w:p w14:paraId="42401F60">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通过前期实验积累形成独特的材料微观图像数据库</w:t>
            </w:r>
          </w:p>
        </w:tc>
        <w:tc>
          <w:tcPr>
            <w:tcW w:w="4261" w:type="dxa"/>
          </w:tcPr>
          <w:p w14:paraId="4C1E5D77">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劣势</w:t>
            </w:r>
          </w:p>
          <w:p w14:paraId="274F38BD">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缺乏大规模商业化案例和付费客户验证</w:t>
            </w:r>
          </w:p>
          <w:p w14:paraId="6B5FDC5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初始资金与资源有限，难以承担长期市场教育成</w:t>
            </w:r>
          </w:p>
          <w:p w14:paraId="21A730FC">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品牌市场认知度为零，获取首批客户信任成本高</w:t>
            </w:r>
          </w:p>
          <w:p w14:paraId="2C59AF15">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企业管理制度体系尚未健全，缺乏成熟管理经验</w:t>
            </w:r>
          </w:p>
        </w:tc>
      </w:tr>
      <w:tr w14:paraId="5C08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8" w:hRule="atLeast"/>
        </w:trPr>
        <w:tc>
          <w:tcPr>
            <w:tcW w:w="4260" w:type="dxa"/>
          </w:tcPr>
          <w:p w14:paraId="5566E1A7">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 xml:space="preserve">机会 </w:t>
            </w:r>
          </w:p>
          <w:p w14:paraId="7E900A81">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技术独特性契合材料产业智能化转型需求</w:t>
            </w:r>
          </w:p>
          <w:p w14:paraId="1AFA03C5">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可借助"人工智能+"与"材料强国"政策东风获取支持</w:t>
            </w:r>
          </w:p>
          <w:p w14:paraId="7D7422E5">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通过参加创新创业大赛与产业联盟快速建立行业信誉</w:t>
            </w:r>
          </w:p>
          <w:p w14:paraId="7B265DA0">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与高校、科研院所合作可弥补研发资源不足</w:t>
            </w:r>
          </w:p>
        </w:tc>
        <w:tc>
          <w:tcPr>
            <w:tcW w:w="4261" w:type="dxa"/>
          </w:tcPr>
          <w:p w14:paraId="7BF82044">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威胁</w:t>
            </w:r>
          </w:p>
          <w:p w14:paraId="217BD177">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面临大型科技公司推出同类解决方案的竞争压力</w:t>
            </w:r>
          </w:p>
          <w:p w14:paraId="333356C0">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AI技术迭代迅速，现有算法优势可能被快速超越</w:t>
            </w:r>
          </w:p>
          <w:p w14:paraId="7AEF3A50">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工业企业对AI技术接受度低，存在信任壁垒</w:t>
            </w:r>
          </w:p>
          <w:p w14:paraId="48C16C5C">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经济波动可能导致企业削减研发与质检预算</w:t>
            </w:r>
          </w:p>
        </w:tc>
      </w:tr>
    </w:tbl>
    <w:p w14:paraId="1A1BE6B9">
      <w:pPr>
        <w:spacing w:before="120" w:after="120" w:line="288" w:lineRule="auto"/>
        <w:jc w:val="left"/>
        <w:rPr>
          <w:rFonts w:hint="eastAsia" w:ascii="仿宋" w:hAnsi="仿宋" w:cs="仿宋"/>
        </w:rPr>
      </w:pPr>
    </w:p>
    <w:p w14:paraId="4684BB4E">
      <w:pPr>
        <w:pStyle w:val="4"/>
        <w:spacing w:after="120"/>
      </w:pPr>
      <w:bookmarkStart w:id="69" w:name="heading_55"/>
      <w:bookmarkStart w:id="70" w:name="_Toc27744"/>
      <w:r>
        <w:rPr>
          <w:rFonts w:hint="eastAsia"/>
        </w:rPr>
        <w:t>7.3团队总体战略</w:t>
      </w:r>
      <w:bookmarkEnd w:id="69"/>
      <w:bookmarkEnd w:id="70"/>
    </w:p>
    <w:p w14:paraId="13D27916">
      <w:pPr>
        <w:spacing w:after="120"/>
        <w:rPr>
          <w:rFonts w:hint="eastAsia" w:ascii="仿宋" w:hAnsi="仿宋" w:cs="仿宋"/>
          <w:color w:val="000000" w:themeColor="text1"/>
          <w14:textFill>
            <w14:solidFill>
              <w14:schemeClr w14:val="tx1"/>
            </w14:solidFill>
          </w14:textFill>
        </w:rPr>
      </w:pPr>
      <w:bookmarkStart w:id="71" w:name="heading_56"/>
      <w:r>
        <w:rPr>
          <w:rFonts w:hint="eastAsia" w:ascii="仿宋" w:hAnsi="仿宋" w:cs="仿宋"/>
          <w:color w:val="000000" w:themeColor="text1"/>
          <w14:textFill>
            <w14:solidFill>
              <w14:schemeClr w14:val="tx1"/>
            </w14:solidFill>
          </w14:textFill>
        </w:rPr>
        <w:t>以技术为基石、以创新为驱动、以价值为导向，团队将深度聚焦于AI与材料科学的交叉领域，依托自主研发的深度学习与卷积神经网络核心技术，致力于将材料研发周期缩短70%以上，最终达成重塑材料研发与工业质检范式的战略目标。</w:t>
      </w:r>
    </w:p>
    <w:p w14:paraId="3DF8CCC1">
      <w:pPr>
        <w:spacing w:after="120"/>
        <w:rPr>
          <w:rFonts w:hint="eastAsia" w:ascii="仿宋" w:hAnsi="仿宋" w:cs="仿宋"/>
          <w:b/>
          <w:bCs/>
          <w:color w:val="000000" w:themeColor="text1"/>
          <w14:textFill>
            <w14:solidFill>
              <w14:schemeClr w14:val="tx1"/>
            </w14:solidFill>
          </w14:textFill>
        </w:rPr>
      </w:pPr>
      <w:r>
        <w:rPr>
          <w:rFonts w:hint="eastAsia" w:ascii="仿宋" w:hAnsi="仿宋" w:cs="仿宋"/>
          <w:b/>
          <w:bCs/>
          <w:color w:val="000000" w:themeColor="text1"/>
          <w14:textFill>
            <w14:solidFill>
              <w14:schemeClr w14:val="tx1"/>
            </w14:solidFill>
          </w14:textFill>
        </w:rPr>
        <w:t>（1）团队总体战略：技术引领与范式革新</w:t>
      </w:r>
    </w:p>
    <w:p w14:paraId="69D10017">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借助深度学习、卷积神经网络等前沿AI技术，</w:t>
      </w:r>
      <w:r>
        <w:rPr>
          <w:rFonts w:hint="eastAsia" w:ascii="仿宋" w:hAnsi="仿宋" w:cs="仿宋"/>
          <w:color w:val="000000" w:themeColor="text1"/>
          <w:lang w:eastAsia="zh-CN"/>
          <w14:textFill>
            <w14:solidFill>
              <w14:schemeClr w14:val="tx1"/>
            </w14:solidFill>
          </w14:textFill>
        </w:rPr>
        <w:t>团队</w:t>
      </w:r>
      <w:r>
        <w:rPr>
          <w:rFonts w:hint="eastAsia" w:ascii="仿宋" w:hAnsi="仿宋" w:cs="仿宋"/>
          <w:color w:val="000000" w:themeColor="text1"/>
          <w14:textFill>
            <w14:solidFill>
              <w14:schemeClr w14:val="tx1"/>
            </w14:solidFill>
          </w14:textFill>
        </w:rPr>
        <w:t>构建从微观图像到宏观性能的智能预测平台。这不仅是为了实现将材料实验周期从数月缩短至数天、将研发效率提升数倍的具体效益，更是为了从根本上改变行业依赖试错、依赖专家经验的传统工作模式，推动材料产业进入一个数据驱动、智能预测的新时代。</w:t>
      </w:r>
    </w:p>
    <w:p w14:paraId="558173FB">
      <w:pPr>
        <w:spacing w:after="120"/>
        <w:rPr>
          <w:rFonts w:hint="eastAsia" w:ascii="仿宋" w:hAnsi="仿宋" w:cs="仿宋"/>
          <w:b/>
          <w:bCs/>
          <w:color w:val="000000" w:themeColor="text1"/>
          <w14:textFill>
            <w14:solidFill>
              <w14:schemeClr w14:val="tx1"/>
            </w14:solidFill>
          </w14:textFill>
        </w:rPr>
      </w:pPr>
      <w:r>
        <w:rPr>
          <w:rFonts w:hint="eastAsia" w:ascii="仿宋" w:hAnsi="仿宋" w:cs="仿宋"/>
          <w:b/>
          <w:bCs/>
          <w:color w:val="000000" w:themeColor="text1"/>
          <w14:textFill>
            <w14:solidFill>
              <w14:schemeClr w14:val="tx1"/>
            </w14:solidFill>
          </w14:textFill>
        </w:rPr>
        <w:t>（2）企业竞争战略：构建多维竞争壁垒</w:t>
      </w:r>
    </w:p>
    <w:p w14:paraId="3FD46A52">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①技术与数据壁垒：区别于通用型AI工具，团队深度聚焦材料科学垂直领域。依托“改进型U-Net”、注意力机制等专有模型，以及对稀缺的材料图像-性能关联数据进行持续积累，构建深厚的领域知识护城河。</w:t>
      </w:r>
    </w:p>
    <w:p w14:paraId="117462A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②解决方案与生态壁垒：团队提供“硬件接入、算法软件与分析服务”的一体化解决方案，并与上游设备供应商、第三方检测机构建立了深度合作。这种深度嵌入客户工作流程、覆盖从研发到质检全场景的生态整合能力，形成了坚实的业务护城河。</w:t>
      </w:r>
    </w:p>
    <w:p w14:paraId="0D9B641C">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③客户成功与迭代壁垒：团队坚持“客户成功”导向，通过POC测试、客户成功经理等深度服务，确保价值落地。客户使用过程中产生的反馈与数据，持续反哺并驱动核心算法的优化迭代，由此形成一个“越使用越精准、越智能”的自我增强循环，构筑了可持续的用户体验护城河。</w:t>
      </w:r>
    </w:p>
    <w:p w14:paraId="55418F5E">
      <w:pPr>
        <w:spacing w:after="120"/>
        <w:rPr>
          <w:rFonts w:hint="eastAsia" w:ascii="仿宋" w:hAnsi="仿宋" w:cs="仿宋"/>
          <w:color w:val="000000" w:themeColor="text1"/>
          <w14:textFill>
            <w14:solidFill>
              <w14:schemeClr w14:val="tx1"/>
            </w14:solidFill>
          </w14:textFill>
        </w:rPr>
      </w:pPr>
      <w:r>
        <w:rPr>
          <w:rFonts w:hint="eastAsia" w:ascii="仿宋" w:hAnsi="仿宋" w:cs="仿宋"/>
          <w:b/>
          <w:bCs/>
          <w:color w:val="000000" w:themeColor="text1"/>
          <w14:textFill>
            <w14:solidFill>
              <w14:schemeClr w14:val="tx1"/>
            </w14:solidFill>
          </w14:textFill>
        </w:rPr>
        <w:t>（3）团队职能战略：敏捷组织与人才核心</w:t>
      </w:r>
    </w:p>
    <w:p w14:paraId="475E3EF3">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①构建持续进化的学习型组织：团队视人才为最核心战略资产。倡导持续学习与知识共享，设立专项培训基金，鼓励成员在AI、材料学及交叉领域深化专业知识。通过内部技术讲座、外部研讨会、与顶尖科研机构合作等形式，确保团队技术视野始终处于前沿。</w:t>
      </w:r>
    </w:p>
    <w:p w14:paraId="75DADA48">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②推行扁平化敏捷管理：团队采用高度扁平化的组织结构，减少层级，充分授权。各项目团队拥有高度的自主决策权，能够快速响应市场客户需求与技术趋势变化。团队倡导“谁提出，谁主导”的创新文化，鼓励一线工程师和科学家基于深度洞察驱动产品迭代。</w:t>
      </w:r>
    </w:p>
    <w:p w14:paraId="08F0AB7B">
      <w:pPr>
        <w:spacing w:after="120"/>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③实施人才长期价值管理：团队不仅关注员工当下的技能贡献，更注重其长期成长与发展。团队为关键人才设计清晰的职业发展双通道，并实施股权激励等长期利益绑定机制，使个人成长与公司成功同频共振，最大化激发团队潜能与创造力。</w:t>
      </w:r>
    </w:p>
    <w:p w14:paraId="74C8D6AC">
      <w:pPr>
        <w:spacing w:after="120"/>
        <w:rPr>
          <w:rFonts w:hint="eastAsia" w:ascii="仿宋" w:hAnsi="仿宋" w:cs="仿宋"/>
        </w:rPr>
      </w:pPr>
      <w:r>
        <w:rPr>
          <w:rFonts w:hint="eastAsia" w:ascii="仿宋" w:hAnsi="仿宋" w:cs="仿宋"/>
          <w:b/>
          <w:sz w:val="30"/>
        </w:rPr>
        <w:t>7.4团队发展战略</w:t>
      </w:r>
      <w:bookmarkEnd w:id="71"/>
    </w:p>
    <w:p w14:paraId="35102A8F">
      <w:pPr>
        <w:pStyle w:val="5"/>
        <w:spacing w:after="120"/>
      </w:pPr>
      <w:bookmarkStart w:id="72" w:name="heading_57"/>
      <w:r>
        <w:rPr>
          <w:rFonts w:hint="eastAsia"/>
        </w:rPr>
        <w:t>7.3.1前期战略</w:t>
      </w:r>
      <w:bookmarkEnd w:id="72"/>
    </w:p>
    <w:p w14:paraId="17BA77A4">
      <w:pPr>
        <w:spacing w:after="120"/>
        <w:rPr>
          <w:rFonts w:hint="eastAsia" w:ascii="仿宋" w:hAnsi="仿宋" w:cs="仿宋"/>
          <w:color w:val="000000" w:themeColor="text1"/>
          <w14:textFill>
            <w14:solidFill>
              <w14:schemeClr w14:val="tx1"/>
            </w14:solidFill>
          </w14:textFill>
        </w:rPr>
      </w:pPr>
      <w:bookmarkStart w:id="73" w:name="heading_58"/>
      <w:r>
        <w:rPr>
          <w:rFonts w:hint="eastAsia" w:ascii="仿宋" w:hAnsi="仿宋" w:cs="仿宋"/>
          <w:color w:val="000000" w:themeColor="text1"/>
          <w14:textFill>
            <w14:solidFill>
              <w14:schemeClr w14:val="tx1"/>
            </w14:solidFill>
          </w14:textFill>
        </w:rPr>
        <w:t>创业首年，团队将以建立市场认知为核心目标，重点采取免费试用、学术合作等方式建立市场认知，计划在细分领域实现5%的市场渗透率；建立顾问委员会和完善决策流程来规避商业风险；技术研发则聚焦于核心算法的优化与数据壁垒构建。第二年着力推进产品迭代，不断工艺优化降低20%生产成本，同时建立客户成功体系保障服务质量。第三年将拓展至3个新应用场景，市场覆盖率提升至15%，并着手启动战略联盟建设，初步形成产学研协同网络。</w:t>
      </w:r>
    </w:p>
    <w:p w14:paraId="090D3713">
      <w:pPr>
        <w:pStyle w:val="5"/>
        <w:spacing w:after="120"/>
      </w:pPr>
      <w:r>
        <w:rPr>
          <w:rFonts w:hint="eastAsia"/>
        </w:rPr>
        <w:t>7.3.2中期战略</w:t>
      </w:r>
      <w:bookmarkEnd w:id="73"/>
    </w:p>
    <w:p w14:paraId="740DEFCB">
      <w:pPr>
        <w:spacing w:after="120"/>
        <w:rPr>
          <w:rFonts w:hint="eastAsia" w:ascii="仿宋" w:hAnsi="仿宋" w:cs="仿宋"/>
          <w:color w:val="000000" w:themeColor="text1"/>
          <w14:textFill>
            <w14:solidFill>
              <w14:schemeClr w14:val="tx1"/>
            </w14:solidFill>
          </w14:textFill>
        </w:rPr>
      </w:pPr>
      <w:bookmarkStart w:id="74" w:name="heading_59"/>
      <w:r>
        <w:rPr>
          <w:rFonts w:hint="eastAsia" w:ascii="仿宋" w:hAnsi="仿宋" w:cs="仿宋"/>
          <w:color w:val="000000" w:themeColor="text1"/>
          <w14:textFill>
            <w14:solidFill>
              <w14:schemeClr w14:val="tx1"/>
            </w14:solidFill>
          </w14:textFill>
        </w:rPr>
        <w:t>此阶段团队将重点完成从技术团队向现代化企业的转型，系统性引进产业化人才，实现产品从单一分析工具向材料设计平台升级，新增智能工艺优化、供应链预测等高附加值服务。组织架构将同步调整为矩阵式管理模式，设立专业的产品、市场与客户成功部门，形成标准化运营体系。研发投入占比保持在年收入的30%以上，持续布局多模态材料数据分析等前沿技术，保持技术领先优势。</w:t>
      </w:r>
    </w:p>
    <w:p w14:paraId="2279833A">
      <w:pPr>
        <w:pStyle w:val="5"/>
        <w:spacing w:after="120"/>
      </w:pPr>
      <w:r>
        <w:rPr>
          <w:rFonts w:hint="eastAsia"/>
        </w:rPr>
        <w:t>7.3.3后期战略</w:t>
      </w:r>
      <w:bookmarkEnd w:id="74"/>
    </w:p>
    <w:p w14:paraId="2E2BC6F4">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此成熟发展阶段，团队将聚焦资本化运作与国际市场拓展，计划引入战略投资者启动上市筹备工作，同步建立符合上市公司标准的财务管理和内控体系；产品层面将完成向材料计算云平台的战略转型，并以此为基础，积极开拓北美、欧洲等海外主流市场；同时构建多元化员工激励体系，完善人才培养机制，最终建成在材料智能分析领域具有全球影响力的科技企业。</w:t>
      </w:r>
    </w:p>
    <w:p w14:paraId="6F6E06A4">
      <w:pPr>
        <w:pStyle w:val="3"/>
        <w:spacing w:after="120"/>
      </w:pPr>
      <w:bookmarkStart w:id="75" w:name="heading_60"/>
      <w:bookmarkStart w:id="76" w:name="_Toc1973"/>
      <w:r>
        <w:rPr>
          <w:rFonts w:hint="eastAsia"/>
        </w:rPr>
        <w:t>8.组织管理</w:t>
      </w:r>
      <w:bookmarkEnd w:id="75"/>
      <w:bookmarkEnd w:id="76"/>
    </w:p>
    <w:p w14:paraId="6BBA18EB">
      <w:pPr>
        <w:pStyle w:val="4"/>
        <w:spacing w:after="120"/>
      </w:pPr>
      <w:bookmarkStart w:id="77" w:name="_Toc14261"/>
      <w:bookmarkStart w:id="78" w:name="heading_61"/>
      <w:r>
        <w:rPr>
          <w:rFonts w:hint="eastAsia"/>
        </w:rPr>
        <w:t>8.1组织结构</w:t>
      </w:r>
      <w:bookmarkEnd w:id="77"/>
      <w:bookmarkEnd w:id="78"/>
    </w:p>
    <w:p w14:paraId="41B6320B">
      <w:pPr>
        <w:pStyle w:val="5"/>
        <w:spacing w:after="120"/>
      </w:pPr>
      <w:bookmarkStart w:id="79" w:name="heading_62"/>
      <w:r>
        <w:rPr>
          <w:rFonts w:hint="eastAsia"/>
        </w:rPr>
        <w:t>8.1.1初期阶段组织架构</w:t>
      </w:r>
      <w:bookmarkEnd w:id="79"/>
    </w:p>
    <w:p w14:paraId="01034189">
      <w:pPr>
        <w:spacing w:after="120"/>
      </w:pPr>
    </w:p>
    <w:p w14:paraId="1E7A0EBD">
      <w:pPr>
        <w:pStyle w:val="5"/>
        <w:spacing w:after="120"/>
      </w:pPr>
      <w:bookmarkStart w:id="80" w:name="heading_63"/>
      <w:r>
        <w:rPr>
          <w:rFonts w:hint="eastAsia"/>
        </w:rPr>
        <w:drawing>
          <wp:anchor distT="0" distB="0" distL="0" distR="0" simplePos="0" relativeHeight="251661312" behindDoc="0" locked="0" layoutInCell="1" allowOverlap="1">
            <wp:simplePos x="0" y="0"/>
            <wp:positionH relativeFrom="column">
              <wp:posOffset>-167640</wp:posOffset>
            </wp:positionH>
            <wp:positionV relativeFrom="paragraph">
              <wp:posOffset>129540</wp:posOffset>
            </wp:positionV>
            <wp:extent cx="5273675" cy="3660775"/>
            <wp:effectExtent l="0" t="0" r="14605" b="12065"/>
            <wp:wrapSquare wrapText="bothSides"/>
            <wp:docPr id="1527598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98117" name="图片 1"/>
                    <pic:cNvPicPr>
                      <a:picLocks noChangeAspect="1"/>
                    </pic:cNvPicPr>
                  </pic:nvPicPr>
                  <pic:blipFill>
                    <a:blip r:embed="rId47"/>
                    <a:stretch>
                      <a:fillRect/>
                    </a:stretch>
                  </pic:blipFill>
                  <pic:spPr>
                    <a:xfrm>
                      <a:off x="0" y="0"/>
                      <a:ext cx="5273675" cy="3660775"/>
                    </a:xfrm>
                    <a:prstGeom prst="rect">
                      <a:avLst/>
                    </a:prstGeom>
                  </pic:spPr>
                </pic:pic>
              </a:graphicData>
            </a:graphic>
          </wp:anchor>
        </w:drawing>
      </w:r>
      <w:r>
        <w:rPr>
          <w:rFonts w:hint="eastAsia"/>
        </w:rPr>
        <w:t>8.1.2组织架构发展趋势</w:t>
      </w:r>
      <w:bookmarkEnd w:id="80"/>
    </w:p>
    <w:p w14:paraId="4EDA0AC9">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（1）公司定位</w:t>
      </w:r>
    </w:p>
    <w:p w14:paraId="0B33694E">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以AI模型深度学习为核心驱动力，为材料行业提供智能研发、智能生产与智能质控解决方案的深科技企业。</w:t>
      </w:r>
    </w:p>
    <w:p w14:paraId="15214070">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（2）组织架构的变化</w:t>
      </w:r>
    </w:p>
    <w:p w14:paraId="399865B4">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现在：团队当前处于高度聚焦核心职能的初创阶段，采用扁平化结构，鼓励成员承担复合角色以实现快速响应与高效协同</w:t>
      </w:r>
    </w:p>
    <w:p w14:paraId="3B4DF809">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未来：随着业务规模化与专业化需求的提升，团队将进行系统性升级，计划设立职责清晰的独立职能中心，包括销售中心、客户成功中心、研发中心，并增设财务部与人力资源部，旨在实现从“一人多职”到“专业分工”的转变，构建权责明确、流程标准化的专业化管理体系，以支撑企业下一阶段的稳健增长与全球化运营。</w:t>
      </w:r>
    </w:p>
    <w:p w14:paraId="49A65DAB">
      <w:pPr>
        <w:pStyle w:val="4"/>
        <w:spacing w:after="120"/>
      </w:pPr>
      <w:bookmarkStart w:id="81" w:name="heading_64"/>
      <w:bookmarkStart w:id="82" w:name="_Toc29351"/>
      <w:r>
        <w:rPr>
          <w:rFonts w:hint="eastAsia"/>
        </w:rPr>
        <w:t>8.2企业文化</w:t>
      </w:r>
      <w:bookmarkEnd w:id="81"/>
      <w:bookmarkEnd w:id="82"/>
    </w:p>
    <w:p w14:paraId="37872A0B">
      <w:pPr>
        <w:pStyle w:val="5"/>
        <w:spacing w:after="120"/>
      </w:pPr>
      <w:bookmarkStart w:id="83" w:name="heading_65"/>
      <w:r>
        <w:rPr>
          <w:rFonts w:hint="eastAsia"/>
        </w:rPr>
        <w:t>8.2.1企业</w:t>
      </w:r>
      <w:bookmarkEnd w:id="83"/>
      <w:r>
        <w:rPr>
          <w:rFonts w:hint="eastAsia"/>
        </w:rPr>
        <w:t>理念</w:t>
      </w:r>
    </w:p>
    <w:p w14:paraId="1BF6C2C1">
      <w:pPr>
        <w:spacing w:after="120"/>
      </w:pPr>
      <w:r>
        <w:rPr>
          <w:rFonts w:hint="eastAsia"/>
        </w:rPr>
        <w:t>用智能技术重塑粉体材料的未来，让世界的材料研发与制造更高效、更可靠、更绿色。</w:t>
      </w:r>
    </w:p>
    <w:p w14:paraId="2430E44A">
      <w:pPr>
        <w:pStyle w:val="5"/>
        <w:spacing w:after="120"/>
      </w:pPr>
      <w:bookmarkStart w:id="84" w:name="heading_66"/>
      <w:r>
        <w:rPr>
          <w:rFonts w:hint="eastAsia"/>
        </w:rPr>
        <w:t>8.2.2企业精神</w:t>
      </w:r>
      <w:bookmarkEnd w:id="84"/>
    </w:p>
    <w:p w14:paraId="24244E90">
      <w:pPr>
        <w:spacing w:before="120" w:after="120" w:line="288" w:lineRule="auto"/>
        <w:jc w:val="left"/>
        <w:rPr>
          <w:rFonts w:hint="eastAsia" w:ascii="仿宋" w:hAnsi="仿宋" w:cs="仿宋"/>
          <w:color w:val="000000" w:themeColor="text1"/>
          <w14:textFill>
            <w14:solidFill>
              <w14:schemeClr w14:val="tx1"/>
            </w14:solidFill>
          </w14:textFill>
        </w:rPr>
      </w:pPr>
      <w:bookmarkStart w:id="85" w:name="heading_67"/>
      <w:r>
        <w:rPr>
          <w:rFonts w:hint="eastAsia" w:ascii="仿宋" w:hAnsi="仿宋" w:cs="仿宋"/>
          <w:color w:val="000000" w:themeColor="text1"/>
          <w14:textFill>
            <w14:solidFill>
              <w14:schemeClr w14:val="tx1"/>
            </w14:solidFill>
          </w14:textFill>
        </w:rPr>
        <w:t>1.科学精神:尊重事实、尊重原理，拒绝浮夸和伪创新。</w:t>
      </w:r>
    </w:p>
    <w:p w14:paraId="60FC5F17">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2.工匠品质:在每一克粉体、每一条数据、每一次算法迭代中坚持极致。</w:t>
      </w:r>
    </w:p>
    <w:p w14:paraId="60AA8D3F">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3. 创新驱动:敢于打破“传统经验主义”，用智能思想重新定义制粉、制造和质量控制。</w:t>
      </w:r>
    </w:p>
    <w:p w14:paraId="667918FD">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4. 开放协作:相信跨界合作的力量，让 AI 真正服务产业。</w:t>
      </w:r>
    </w:p>
    <w:p w14:paraId="16C41BAB">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5. 以人为本:让工程师更高效，让材料研发更轻松，让制造更可靠</w:t>
      </w:r>
    </w:p>
    <w:p w14:paraId="4C36A0E5">
      <w:pPr>
        <w:pStyle w:val="5"/>
        <w:spacing w:after="120"/>
      </w:pPr>
      <w:r>
        <w:rPr>
          <w:rFonts w:hint="eastAsia"/>
        </w:rPr>
        <w:t>8.2.3企业产品宗旨</w:t>
      </w:r>
      <w:bookmarkEnd w:id="85"/>
    </w:p>
    <w:p w14:paraId="100C8EB8">
      <w:pPr>
        <w:spacing w:before="120" w:after="120" w:line="288" w:lineRule="auto"/>
        <w:jc w:val="left"/>
        <w:rPr>
          <w:rFonts w:hint="eastAsia" w:ascii="仿宋" w:hAnsi="仿宋" w:cs="仿宋"/>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秉持"科学为本、智能为翼、客户为心"的核心理念，致力于推动粉体材料产业的智能化转型。以材料科学机理与真实工业数据为基础，确保技术方案具备可验证、可解释、可落地的科学严谨性；通过人工智能技术实现从数据采集到智能决策的全流程赋能，使AI成为提升产线价值的关键生产力；始终围绕客户在降本、提质、增效等方面的核心需求，提供可复制、可持续的智能解决方案，实现与客户的长期价值共创与产业共赢。</w:t>
      </w:r>
    </w:p>
    <w:p w14:paraId="0163951A">
      <w:pPr>
        <w:pStyle w:val="5"/>
        <w:spacing w:after="120"/>
      </w:pPr>
      <w:r>
        <w:rPr>
          <w:rFonts w:hint="eastAsia"/>
        </w:rPr>
        <w:t>8.2.4 企业服务宗旨</w:t>
      </w:r>
    </w:p>
    <w:p w14:paraId="358CB627">
      <w:pPr>
        <w:spacing w:after="120"/>
      </w:pPr>
      <w:bookmarkStart w:id="86" w:name="heading_68"/>
      <w:r>
        <w:rPr>
          <w:rFonts w:hint="eastAsia"/>
        </w:rPr>
        <w:t>团队坚持以创造客户长期价值为核心，致力于提供专业、可靠、高效且可持续的智能化服务，成为材料行业数字化与智能化升级的赋能伙伴。团队将专注于精准化服务，深入理解客户具体场景与痛点，提供定制化的解决方案；团队将持续优化端到端的合作流程，从售前咨询到售后成功，构建透明高效的全周期服务链条；团队将确保客户购买即获得完整服务价值，通过专属支持与持续成功保障，实现客户投资回报最大化，共同推动行业进步。</w:t>
      </w:r>
    </w:p>
    <w:p w14:paraId="5E89B557">
      <w:pPr>
        <w:pStyle w:val="3"/>
        <w:shd w:val="clear" w:color="auto"/>
        <w:spacing w:after="120"/>
      </w:pPr>
      <w:bookmarkStart w:id="87" w:name="_Toc11822"/>
      <w:r>
        <w:rPr>
          <w:rFonts w:hint="eastAsia"/>
        </w:rPr>
        <w:t>9.财务分析</w:t>
      </w:r>
      <w:bookmarkEnd w:id="86"/>
      <w:bookmarkEnd w:id="87"/>
    </w:p>
    <w:p w14:paraId="4D981C5E">
      <w:pPr>
        <w:pStyle w:val="4"/>
        <w:spacing w:after="120"/>
      </w:pPr>
      <w:bookmarkStart w:id="88" w:name="_Toc3830"/>
      <w:bookmarkStart w:id="89" w:name="heading_76"/>
      <w:r>
        <w:rPr>
          <w:rFonts w:hint="eastAsia"/>
        </w:rPr>
        <w:t>9.1 融资计划及股本结构</w:t>
      </w:r>
      <w:bookmarkEnd w:id="88"/>
    </w:p>
    <w:p w14:paraId="4AEF159A">
      <w:pPr>
        <w:spacing w:after="120"/>
        <w:rPr>
          <w:rFonts w:hint="eastAsia" w:ascii="仿宋" w:hAnsi="仿宋" w:cs="仿宋"/>
        </w:rPr>
      </w:pPr>
      <w:r>
        <w:rPr>
          <w:rStyle w:val="20"/>
          <w:rFonts w:hint="eastAsia"/>
        </w:rPr>
        <w:br w:type="textWrapping"/>
      </w:r>
      <w:r>
        <w:rPr>
          <w:rFonts w:hint="eastAsia" w:ascii="仿宋" w:hAnsi="仿宋" w:cs="仿宋"/>
        </w:rPr>
        <w:t>项目团队计划成立公司，并筹集450万元作为注册资本，其中项目团队成员出资270万元，占总注册资本的60%，其余40%公司计划引入风险投资者，即180万元风险投资资金，其股本结构如下: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1"/>
      </w:tblGrid>
      <w:tr w14:paraId="28583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trPr>
        <w:tc>
          <w:tcPr>
            <w:tcW w:w="2840" w:type="dxa"/>
          </w:tcPr>
          <w:p w14:paraId="3CC6010F">
            <w:pPr>
              <w:snapToGrid w:val="0"/>
              <w:spacing w:after="120"/>
              <w:rPr>
                <w:rFonts w:hint="eastAsia" w:ascii="仿宋" w:hAnsi="仿宋" w:cs="仿宋"/>
              </w:rPr>
            </w:pPr>
            <w:r>
              <w:rPr>
                <w:rFonts w:hint="eastAsia" w:ascii="仿宋" w:hAnsi="仿宋" w:cs="仿宋"/>
              </w:rPr>
              <w:t>股本规模</w:t>
            </w:r>
          </w:p>
          <w:p w14:paraId="2F33E3D0">
            <w:pPr>
              <w:spacing w:after="120"/>
              <w:rPr>
                <w:rFonts w:hint="eastAsia" w:ascii="仿宋" w:hAnsi="仿宋" w:cs="仿宋"/>
              </w:rPr>
            </w:pPr>
            <w:r>
              <w:rPr>
                <w:rFonts w:hint="eastAsia" w:ascii="仿宋" w:hAnsi="仿宋" w:cs="仿宋"/>
              </w:rPr>
              <w:t>股本来源</w:t>
            </w:r>
          </w:p>
        </w:tc>
        <w:tc>
          <w:tcPr>
            <w:tcW w:w="2840" w:type="dxa"/>
          </w:tcPr>
          <w:p w14:paraId="057463C0">
            <w:pPr>
              <w:spacing w:after="120"/>
              <w:rPr>
                <w:rFonts w:hint="eastAsia" w:ascii="仿宋" w:hAnsi="仿宋" w:cs="仿宋"/>
              </w:rPr>
            </w:pPr>
            <w:r>
              <w:rPr>
                <w:rFonts w:hint="eastAsia" w:ascii="仿宋" w:hAnsi="仿宋" w:cs="仿宋"/>
              </w:rPr>
              <w:t>风险投资</w:t>
            </w:r>
          </w:p>
        </w:tc>
        <w:tc>
          <w:tcPr>
            <w:tcW w:w="2841" w:type="dxa"/>
          </w:tcPr>
          <w:p w14:paraId="7A9C2B1E">
            <w:pPr>
              <w:spacing w:after="120"/>
              <w:rPr>
                <w:rFonts w:hint="eastAsia" w:ascii="仿宋" w:hAnsi="仿宋" w:cs="仿宋"/>
              </w:rPr>
            </w:pPr>
            <w:r>
              <w:rPr>
                <w:rFonts w:hint="eastAsia" w:ascii="仿宋" w:hAnsi="仿宋" w:cs="仿宋"/>
              </w:rPr>
              <w:t>自筹投资</w:t>
            </w:r>
          </w:p>
        </w:tc>
      </w:tr>
      <w:tr w14:paraId="7E02C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ECBA66">
            <w:pPr>
              <w:spacing w:after="120"/>
              <w:rPr>
                <w:rFonts w:hint="eastAsia" w:ascii="仿宋" w:hAnsi="仿宋" w:cs="仿宋"/>
              </w:rPr>
            </w:pPr>
            <w:r>
              <w:rPr>
                <w:rFonts w:hint="eastAsia" w:ascii="仿宋" w:hAnsi="仿宋" w:cs="仿宋"/>
              </w:rPr>
              <w:t>金额</w:t>
            </w:r>
          </w:p>
        </w:tc>
        <w:tc>
          <w:tcPr>
            <w:tcW w:w="2840" w:type="dxa"/>
          </w:tcPr>
          <w:p w14:paraId="70C49F11">
            <w:pPr>
              <w:spacing w:after="120"/>
              <w:rPr>
                <w:rFonts w:hint="eastAsia" w:ascii="仿宋" w:hAnsi="仿宋" w:cs="仿宋"/>
              </w:rPr>
            </w:pPr>
          </w:p>
        </w:tc>
        <w:tc>
          <w:tcPr>
            <w:tcW w:w="2841" w:type="dxa"/>
          </w:tcPr>
          <w:p w14:paraId="479BC67A">
            <w:pPr>
              <w:spacing w:after="120"/>
              <w:rPr>
                <w:rFonts w:hint="eastAsia" w:ascii="仿宋" w:hAnsi="仿宋" w:cs="仿宋"/>
              </w:rPr>
            </w:pPr>
          </w:p>
        </w:tc>
      </w:tr>
      <w:tr w14:paraId="43966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9AE5FF">
            <w:pPr>
              <w:spacing w:after="120"/>
              <w:rPr>
                <w:rFonts w:hint="eastAsia" w:ascii="仿宋" w:hAnsi="仿宋" w:cs="仿宋"/>
              </w:rPr>
            </w:pPr>
            <w:r>
              <w:rPr>
                <w:rFonts w:hint="eastAsia" w:ascii="仿宋" w:hAnsi="仿宋" w:cs="仿宋"/>
              </w:rPr>
              <w:t>比例</w:t>
            </w:r>
          </w:p>
        </w:tc>
        <w:tc>
          <w:tcPr>
            <w:tcW w:w="2840" w:type="dxa"/>
          </w:tcPr>
          <w:p w14:paraId="7DF24CB9">
            <w:pPr>
              <w:spacing w:after="120"/>
              <w:rPr>
                <w:rFonts w:hint="eastAsia" w:ascii="仿宋" w:hAnsi="仿宋" w:cs="仿宋"/>
              </w:rPr>
            </w:pPr>
          </w:p>
        </w:tc>
        <w:tc>
          <w:tcPr>
            <w:tcW w:w="2841" w:type="dxa"/>
          </w:tcPr>
          <w:p w14:paraId="36BF5D6A">
            <w:pPr>
              <w:spacing w:after="120"/>
              <w:rPr>
                <w:rFonts w:hint="eastAsia" w:ascii="仿宋" w:hAnsi="仿宋" w:cs="仿宋"/>
              </w:rPr>
            </w:pPr>
          </w:p>
        </w:tc>
      </w:tr>
    </w:tbl>
    <w:p w14:paraId="5F5E0E82">
      <w:pPr>
        <w:pStyle w:val="4"/>
        <w:spacing w:after="120"/>
        <w:rPr>
          <w:rStyle w:val="20"/>
          <w:b w:val="0"/>
        </w:rPr>
      </w:pPr>
      <w:bookmarkStart w:id="90" w:name="_Toc26934"/>
      <w:r>
        <w:rPr>
          <w:rFonts w:hint="eastAsia"/>
        </w:rPr>
        <w:t>9.2 资金用途</w:t>
      </w:r>
      <w:bookmarkEnd w:id="90"/>
    </w:p>
    <w:p w14:paraId="3440559B">
      <w:pPr>
        <w:spacing w:after="120"/>
        <w:rPr>
          <w:rFonts w:hint="eastAsia" w:ascii="仿宋" w:hAnsi="仿宋" w:cs="仿宋"/>
        </w:rPr>
      </w:pPr>
      <w:r>
        <w:rPr>
          <w:rFonts w:hint="eastAsia" w:ascii="仿宋" w:hAnsi="仿宋" w:cs="仿宋"/>
        </w:rPr>
        <w:t>公司注册资金 万元，主要用于生产建设，办公资产采购，期初营建等支出，具体明细如下：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1"/>
      </w:tblGrid>
      <w:tr w14:paraId="1173B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39640738">
            <w:pPr>
              <w:spacing w:after="120"/>
              <w:rPr>
                <w:rFonts w:hint="eastAsia" w:ascii="仿宋" w:hAnsi="仿宋" w:cs="仿宋"/>
              </w:rPr>
            </w:pPr>
            <w:r>
              <w:rPr>
                <w:rFonts w:hint="eastAsia" w:ascii="仿宋" w:hAnsi="仿宋" w:cs="仿宋"/>
              </w:rPr>
              <w:t>项目</w:t>
            </w:r>
          </w:p>
        </w:tc>
        <w:tc>
          <w:tcPr>
            <w:tcW w:w="2840" w:type="dxa"/>
          </w:tcPr>
          <w:p w14:paraId="364BD251">
            <w:pPr>
              <w:spacing w:after="120"/>
              <w:rPr>
                <w:rFonts w:hint="eastAsia" w:ascii="仿宋" w:hAnsi="仿宋" w:cs="仿宋"/>
              </w:rPr>
            </w:pPr>
            <w:r>
              <w:rPr>
                <w:rFonts w:hint="eastAsia" w:ascii="仿宋" w:hAnsi="仿宋" w:cs="仿宋"/>
              </w:rPr>
              <w:t>建设期资金投入（万元）</w:t>
            </w:r>
          </w:p>
        </w:tc>
        <w:tc>
          <w:tcPr>
            <w:tcW w:w="2841" w:type="dxa"/>
          </w:tcPr>
          <w:p w14:paraId="0CB0797F">
            <w:pPr>
              <w:spacing w:after="120"/>
              <w:rPr>
                <w:rFonts w:hint="eastAsia" w:ascii="仿宋" w:hAnsi="仿宋" w:cs="仿宋"/>
              </w:rPr>
            </w:pPr>
            <w:r>
              <w:rPr>
                <w:rFonts w:hint="eastAsia" w:ascii="仿宋" w:hAnsi="仿宋" w:cs="仿宋"/>
              </w:rPr>
              <w:t>说明</w:t>
            </w:r>
          </w:p>
        </w:tc>
      </w:tr>
      <w:tr w14:paraId="1CD6A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1" w:type="dxa"/>
            <w:gridSpan w:val="3"/>
          </w:tcPr>
          <w:p w14:paraId="50E21D7E">
            <w:pPr>
              <w:spacing w:after="120"/>
              <w:rPr>
                <w:rFonts w:hint="eastAsia" w:ascii="仿宋" w:hAnsi="仿宋" w:cs="仿宋"/>
              </w:rPr>
            </w:pPr>
            <w:r>
              <w:rPr>
                <w:rFonts w:hint="eastAsia" w:ascii="仿宋" w:hAnsi="仿宋" w:cs="仿宋"/>
              </w:rPr>
              <w:t>产品研发与数据资产</w:t>
            </w:r>
          </w:p>
        </w:tc>
      </w:tr>
      <w:tr w14:paraId="7C8A3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A4C6EB6">
            <w:pPr>
              <w:spacing w:after="120"/>
              <w:rPr>
                <w:rFonts w:hint="eastAsia" w:ascii="仿宋" w:hAnsi="仿宋" w:cs="仿宋"/>
              </w:rPr>
            </w:pPr>
            <w:r>
              <w:rPr>
                <w:rFonts w:hint="eastAsia" w:ascii="仿宋" w:hAnsi="仿宋" w:cs="仿宋"/>
              </w:rPr>
              <w:t>算法团队薪酬</w:t>
            </w:r>
          </w:p>
        </w:tc>
        <w:tc>
          <w:tcPr>
            <w:tcW w:w="2840" w:type="dxa"/>
          </w:tcPr>
          <w:p w14:paraId="6DABF5F2">
            <w:pPr>
              <w:spacing w:after="120"/>
              <w:rPr>
                <w:rFonts w:hint="eastAsia" w:ascii="仿宋" w:hAnsi="仿宋" w:cs="仿宋"/>
              </w:rPr>
            </w:pPr>
          </w:p>
        </w:tc>
        <w:tc>
          <w:tcPr>
            <w:tcW w:w="2841" w:type="dxa"/>
          </w:tcPr>
          <w:p w14:paraId="7826A20C">
            <w:pPr>
              <w:spacing w:after="120"/>
              <w:rPr>
                <w:rFonts w:hint="eastAsia" w:ascii="仿宋" w:hAnsi="仿宋" w:cs="仿宋"/>
              </w:rPr>
            </w:pPr>
            <w:r>
              <w:rPr>
                <w:rFonts w:hint="eastAsia" w:ascii="仿宋" w:hAnsi="仿宋" w:cs="仿宋"/>
              </w:rPr>
              <w:t>覆盖首席科学家、算法工程师等核心团队1-2年薪酬</w:t>
            </w:r>
          </w:p>
        </w:tc>
      </w:tr>
      <w:tr w14:paraId="3B827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CC5583F">
            <w:pPr>
              <w:spacing w:after="120"/>
              <w:rPr>
                <w:rFonts w:hint="eastAsia" w:ascii="仿宋" w:hAnsi="仿宋" w:cs="仿宋"/>
              </w:rPr>
            </w:pPr>
            <w:r>
              <w:rPr>
                <w:rFonts w:hint="eastAsia" w:ascii="仿宋" w:hAnsi="仿宋" w:cs="仿宋"/>
              </w:rPr>
              <w:t>云服务器与算力租赁</w:t>
            </w:r>
          </w:p>
        </w:tc>
        <w:tc>
          <w:tcPr>
            <w:tcW w:w="2840" w:type="dxa"/>
          </w:tcPr>
          <w:p w14:paraId="5D287AC8">
            <w:pPr>
              <w:spacing w:after="120"/>
              <w:rPr>
                <w:rFonts w:hint="eastAsia" w:ascii="仿宋" w:hAnsi="仿宋" w:cs="仿宋"/>
              </w:rPr>
            </w:pPr>
          </w:p>
        </w:tc>
        <w:tc>
          <w:tcPr>
            <w:tcW w:w="2841" w:type="dxa"/>
          </w:tcPr>
          <w:p w14:paraId="3748A674">
            <w:pPr>
              <w:spacing w:after="120"/>
              <w:rPr>
                <w:rFonts w:hint="eastAsia" w:ascii="仿宋" w:hAnsi="仿宋" w:cs="仿宋"/>
              </w:rPr>
            </w:pPr>
            <w:r>
              <w:rPr>
                <w:rFonts w:hint="eastAsia" w:ascii="仿宋" w:hAnsi="仿宋" w:cs="仿宋"/>
              </w:rPr>
              <w:t>用于模型训练、数据存储及SaaS服务部署</w:t>
            </w:r>
          </w:p>
        </w:tc>
      </w:tr>
      <w:tr w14:paraId="4BBB1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F22C6AC">
            <w:pPr>
              <w:spacing w:after="120"/>
              <w:rPr>
                <w:rFonts w:hint="eastAsia" w:ascii="仿宋" w:hAnsi="仿宋" w:cs="仿宋"/>
              </w:rPr>
            </w:pPr>
            <w:r>
              <w:rPr>
                <w:rFonts w:hint="eastAsia" w:ascii="仿宋" w:hAnsi="仿宋" w:cs="仿宋"/>
              </w:rPr>
              <w:t>专有数据采购与标注</w:t>
            </w:r>
          </w:p>
        </w:tc>
        <w:tc>
          <w:tcPr>
            <w:tcW w:w="2840" w:type="dxa"/>
          </w:tcPr>
          <w:p w14:paraId="641544C9">
            <w:pPr>
              <w:spacing w:after="120"/>
              <w:rPr>
                <w:rFonts w:hint="eastAsia" w:ascii="仿宋" w:hAnsi="仿宋" w:cs="仿宋"/>
              </w:rPr>
            </w:pPr>
          </w:p>
        </w:tc>
        <w:tc>
          <w:tcPr>
            <w:tcW w:w="2841" w:type="dxa"/>
          </w:tcPr>
          <w:p w14:paraId="4D76DC8C">
            <w:pPr>
              <w:spacing w:after="120"/>
              <w:rPr>
                <w:rFonts w:hint="eastAsia" w:ascii="仿宋" w:hAnsi="仿宋" w:cs="仿宋"/>
              </w:rPr>
            </w:pPr>
            <w:r>
              <w:rPr>
                <w:rFonts w:hint="eastAsia" w:ascii="仿宋" w:hAnsi="仿宋" w:cs="仿宋"/>
              </w:rPr>
              <w:t>用于获取和构建稀缺的材料图像-性能数据库</w:t>
            </w:r>
          </w:p>
        </w:tc>
      </w:tr>
      <w:tr w14:paraId="71D1A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1" w:type="dxa"/>
            <w:gridSpan w:val="3"/>
          </w:tcPr>
          <w:p w14:paraId="31C09FBC">
            <w:pPr>
              <w:spacing w:after="120"/>
              <w:rPr>
                <w:rFonts w:hint="eastAsia" w:ascii="仿宋" w:hAnsi="仿宋" w:cs="仿宋"/>
              </w:rPr>
            </w:pPr>
            <w:r>
              <w:rPr>
                <w:rFonts w:hint="eastAsia" w:ascii="仿宋" w:hAnsi="仿宋" w:cs="仿宋"/>
              </w:rPr>
              <w:t>市场开拓与销售体系建设</w:t>
            </w:r>
          </w:p>
        </w:tc>
      </w:tr>
      <w:tr w14:paraId="14BA4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25451F4">
            <w:pPr>
              <w:spacing w:after="120"/>
              <w:rPr>
                <w:rFonts w:hint="eastAsia" w:ascii="仿宋" w:hAnsi="仿宋" w:cs="仿宋"/>
              </w:rPr>
            </w:pPr>
            <w:r>
              <w:rPr>
                <w:rFonts w:hint="eastAsia" w:ascii="仿宋" w:hAnsi="仿宋" w:cs="仿宋"/>
              </w:rPr>
              <w:t>营销与品牌建设</w:t>
            </w:r>
          </w:p>
        </w:tc>
        <w:tc>
          <w:tcPr>
            <w:tcW w:w="2840" w:type="dxa"/>
          </w:tcPr>
          <w:p w14:paraId="07CBDF8F">
            <w:pPr>
              <w:spacing w:after="120"/>
              <w:rPr>
                <w:rFonts w:hint="eastAsia" w:ascii="仿宋" w:hAnsi="仿宋" w:cs="仿宋"/>
              </w:rPr>
            </w:pPr>
          </w:p>
        </w:tc>
        <w:tc>
          <w:tcPr>
            <w:tcW w:w="2841" w:type="dxa"/>
          </w:tcPr>
          <w:p w14:paraId="0EF6E85B">
            <w:pPr>
              <w:spacing w:after="120"/>
              <w:rPr>
                <w:rFonts w:hint="eastAsia" w:ascii="仿宋" w:hAnsi="仿宋" w:cs="仿宋"/>
              </w:rPr>
            </w:pPr>
            <w:r>
              <w:rPr>
                <w:rFonts w:hint="eastAsia" w:ascii="仿宋" w:hAnsi="仿宋" w:cs="仿宋"/>
              </w:rPr>
              <w:t>用于内容营销、行业会议、线上获客等。</w:t>
            </w:r>
          </w:p>
        </w:tc>
      </w:tr>
      <w:tr w14:paraId="07BFC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ECABF8">
            <w:pPr>
              <w:spacing w:after="120"/>
              <w:rPr>
                <w:rFonts w:hint="eastAsia" w:ascii="仿宋" w:hAnsi="仿宋" w:cs="仿宋"/>
              </w:rPr>
            </w:pPr>
            <w:r>
              <w:rPr>
                <w:rFonts w:hint="eastAsia" w:ascii="仿宋" w:hAnsi="仿宋" w:cs="仿宋"/>
              </w:rPr>
              <w:t>销售团队建设与薪酬</w:t>
            </w:r>
          </w:p>
        </w:tc>
        <w:tc>
          <w:tcPr>
            <w:tcW w:w="2840" w:type="dxa"/>
          </w:tcPr>
          <w:p w14:paraId="468C081D">
            <w:pPr>
              <w:spacing w:after="120"/>
              <w:rPr>
                <w:rFonts w:hint="eastAsia" w:ascii="仿宋" w:hAnsi="仿宋" w:cs="仿宋"/>
              </w:rPr>
            </w:pPr>
          </w:p>
        </w:tc>
        <w:tc>
          <w:tcPr>
            <w:tcW w:w="2841" w:type="dxa"/>
          </w:tcPr>
          <w:p w14:paraId="2B4024D9">
            <w:pPr>
              <w:spacing w:after="120"/>
              <w:rPr>
                <w:rFonts w:hint="eastAsia" w:ascii="仿宋" w:hAnsi="仿宋" w:cs="仿宋"/>
              </w:rPr>
            </w:pPr>
            <w:r>
              <w:rPr>
                <w:rFonts w:hint="eastAsia" w:ascii="仿宋" w:hAnsi="仿宋" w:cs="仿宋"/>
              </w:rPr>
              <w:t>用于组建初期销售及客户成功团队。</w:t>
            </w:r>
          </w:p>
        </w:tc>
      </w:tr>
      <w:tr w14:paraId="2F009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1" w:type="dxa"/>
            <w:gridSpan w:val="3"/>
          </w:tcPr>
          <w:p w14:paraId="55E61BD5">
            <w:pPr>
              <w:spacing w:after="120"/>
              <w:rPr>
                <w:rFonts w:hint="eastAsia" w:ascii="仿宋" w:hAnsi="仿宋" w:cs="仿宋"/>
              </w:rPr>
            </w:pPr>
            <w:r>
              <w:rPr>
                <w:rFonts w:hint="eastAsia" w:ascii="仿宋" w:hAnsi="仿宋" w:cs="仿宋"/>
              </w:rPr>
              <w:t>公司初期运营与预备金</w:t>
            </w:r>
          </w:p>
        </w:tc>
      </w:tr>
      <w:tr w14:paraId="362DB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09CE3B7">
            <w:pPr>
              <w:spacing w:after="120"/>
              <w:rPr>
                <w:rFonts w:hint="eastAsia" w:ascii="仿宋" w:hAnsi="仿宋" w:cs="仿宋"/>
              </w:rPr>
            </w:pPr>
            <w:r>
              <w:rPr>
                <w:rFonts w:hint="eastAsia" w:ascii="仿宋" w:hAnsi="仿宋" w:cs="仿宋"/>
              </w:rPr>
              <w:t>核心管理团队薪酬</w:t>
            </w:r>
          </w:p>
        </w:tc>
        <w:tc>
          <w:tcPr>
            <w:tcW w:w="2840" w:type="dxa"/>
          </w:tcPr>
          <w:p w14:paraId="41D54173">
            <w:pPr>
              <w:spacing w:after="120"/>
              <w:rPr>
                <w:rFonts w:hint="eastAsia" w:ascii="仿宋" w:hAnsi="仿宋" w:cs="仿宋"/>
              </w:rPr>
            </w:pPr>
          </w:p>
        </w:tc>
        <w:tc>
          <w:tcPr>
            <w:tcW w:w="2841" w:type="dxa"/>
          </w:tcPr>
          <w:p w14:paraId="10E8EE15">
            <w:pPr>
              <w:spacing w:after="120"/>
              <w:rPr>
                <w:rFonts w:hint="eastAsia" w:ascii="仿宋" w:hAnsi="仿宋" w:cs="仿宋"/>
              </w:rPr>
            </w:pPr>
            <w:r>
              <w:rPr>
                <w:rFonts w:hint="eastAsia" w:ascii="仿宋" w:hAnsi="仿宋" w:cs="仿宋"/>
              </w:rPr>
              <w:t>覆盖CEO、CTO等联合创始人1-2年的基本薪酬。</w:t>
            </w:r>
          </w:p>
        </w:tc>
      </w:tr>
      <w:tr w14:paraId="74C3A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905E533">
            <w:pPr>
              <w:spacing w:after="120"/>
              <w:rPr>
                <w:rFonts w:hint="eastAsia" w:ascii="仿宋" w:hAnsi="仿宋" w:cs="仿宋"/>
              </w:rPr>
            </w:pPr>
            <w:r>
              <w:rPr>
                <w:rFonts w:hint="eastAsia" w:ascii="仿宋" w:hAnsi="仿宋" w:cs="仿宋"/>
              </w:rPr>
              <w:t>办公场地与日常运营</w:t>
            </w:r>
          </w:p>
        </w:tc>
        <w:tc>
          <w:tcPr>
            <w:tcW w:w="2840" w:type="dxa"/>
          </w:tcPr>
          <w:p w14:paraId="78218835">
            <w:pPr>
              <w:spacing w:after="120"/>
              <w:rPr>
                <w:rFonts w:hint="eastAsia" w:ascii="仿宋" w:hAnsi="仿宋" w:cs="仿宋"/>
              </w:rPr>
            </w:pPr>
          </w:p>
        </w:tc>
        <w:tc>
          <w:tcPr>
            <w:tcW w:w="2841" w:type="dxa"/>
          </w:tcPr>
          <w:p w14:paraId="518006DB">
            <w:pPr>
              <w:spacing w:after="120"/>
              <w:rPr>
                <w:rFonts w:hint="eastAsia" w:ascii="仿宋" w:hAnsi="仿宋" w:cs="仿宋"/>
              </w:rPr>
            </w:pPr>
            <w:r>
              <w:rPr>
                <w:rFonts w:hint="eastAsia" w:ascii="仿宋" w:hAnsi="仿宋" w:cs="仿宋"/>
              </w:rPr>
              <w:t>租金、办公设备、软件订阅等。</w:t>
            </w:r>
          </w:p>
        </w:tc>
      </w:tr>
      <w:tr w14:paraId="25A54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31048F4">
            <w:pPr>
              <w:spacing w:after="120"/>
              <w:rPr>
                <w:rFonts w:hint="eastAsia" w:ascii="仿宋" w:hAnsi="仿宋" w:cs="仿宋"/>
              </w:rPr>
            </w:pPr>
            <w:r>
              <w:rPr>
                <w:rFonts w:hint="eastAsia" w:ascii="仿宋" w:hAnsi="仿宋" w:cs="仿宋"/>
              </w:rPr>
              <w:t>不可预见预备金</w:t>
            </w:r>
          </w:p>
        </w:tc>
        <w:tc>
          <w:tcPr>
            <w:tcW w:w="2840" w:type="dxa"/>
          </w:tcPr>
          <w:p w14:paraId="6A3C34E6">
            <w:pPr>
              <w:spacing w:after="120"/>
              <w:rPr>
                <w:rFonts w:hint="eastAsia" w:ascii="仿宋" w:hAnsi="仿宋" w:cs="仿宋"/>
              </w:rPr>
            </w:pPr>
          </w:p>
        </w:tc>
        <w:tc>
          <w:tcPr>
            <w:tcW w:w="2841" w:type="dxa"/>
          </w:tcPr>
          <w:p w14:paraId="3DCE7CBB">
            <w:pPr>
              <w:spacing w:after="120"/>
              <w:rPr>
                <w:rFonts w:hint="eastAsia" w:ascii="仿宋" w:hAnsi="仿宋" w:cs="仿宋"/>
              </w:rPr>
            </w:pPr>
            <w:r>
              <w:rPr>
                <w:rFonts w:hint="eastAsia" w:ascii="仿宋" w:hAnsi="仿宋" w:cs="仿宋"/>
              </w:rPr>
              <w:t>应对市场及研发中的不确定性。</w:t>
            </w:r>
          </w:p>
        </w:tc>
      </w:tr>
      <w:tr w14:paraId="66D9E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1" w:type="dxa"/>
            <w:gridSpan w:val="3"/>
          </w:tcPr>
          <w:p w14:paraId="78A2A2A6">
            <w:pPr>
              <w:spacing w:after="120"/>
              <w:rPr>
                <w:rFonts w:hint="eastAsia" w:ascii="仿宋" w:hAnsi="仿宋" w:cs="仿宋"/>
              </w:rPr>
            </w:pPr>
            <w:r>
              <w:rPr>
                <w:rFonts w:hint="eastAsia" w:ascii="仿宋" w:hAnsi="仿宋" w:cs="仿宋"/>
              </w:rPr>
              <w:t>总计</w:t>
            </w:r>
          </w:p>
        </w:tc>
      </w:tr>
      <w:tr w14:paraId="3ACF7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F328D39">
            <w:pPr>
              <w:spacing w:after="120"/>
              <w:rPr>
                <w:rFonts w:hint="eastAsia" w:ascii="仿宋" w:hAnsi="仿宋" w:cs="仿宋"/>
              </w:rPr>
            </w:pPr>
          </w:p>
        </w:tc>
        <w:tc>
          <w:tcPr>
            <w:tcW w:w="2840" w:type="dxa"/>
          </w:tcPr>
          <w:p w14:paraId="1DCA861C">
            <w:pPr>
              <w:spacing w:after="120"/>
              <w:rPr>
                <w:rFonts w:hint="eastAsia" w:ascii="仿宋" w:hAnsi="仿宋" w:cs="仿宋"/>
              </w:rPr>
            </w:pPr>
          </w:p>
        </w:tc>
        <w:tc>
          <w:tcPr>
            <w:tcW w:w="2841" w:type="dxa"/>
          </w:tcPr>
          <w:p w14:paraId="40EE5D21">
            <w:pPr>
              <w:spacing w:after="120"/>
              <w:rPr>
                <w:rFonts w:hint="eastAsia" w:ascii="仿宋" w:hAnsi="仿宋" w:cs="仿宋"/>
              </w:rPr>
            </w:pPr>
          </w:p>
        </w:tc>
      </w:tr>
    </w:tbl>
    <w:p w14:paraId="1F6EB3AF">
      <w:pPr>
        <w:spacing w:after="120"/>
        <w:ind w:firstLine="562" w:firstLineChars="200"/>
        <w:rPr>
          <w:rFonts w:hint="eastAsia" w:ascii="仿宋" w:hAnsi="仿宋" w:cs="仿宋"/>
          <w:b/>
          <w:sz w:val="28"/>
        </w:rPr>
      </w:pPr>
    </w:p>
    <w:p w14:paraId="242A95DA">
      <w:pPr>
        <w:pStyle w:val="4"/>
        <w:spacing w:after="120"/>
      </w:pPr>
      <w:bookmarkStart w:id="91" w:name="_Toc162"/>
      <w:r>
        <w:rPr>
          <w:rFonts w:hint="eastAsia"/>
        </w:rPr>
        <w:t>9.3财务预测</w:t>
      </w:r>
      <w:bookmarkEnd w:id="91"/>
    </w:p>
    <w:p w14:paraId="7A4628C1">
      <w:pPr>
        <w:pStyle w:val="5"/>
        <w:spacing w:after="120"/>
      </w:pPr>
      <w:r>
        <w:rPr>
          <w:rFonts w:hint="eastAsia"/>
        </w:rPr>
        <w:t>9.3.1 主要财务假设</w:t>
      </w:r>
    </w:p>
    <w:p w14:paraId="349E24BD">
      <w:pPr>
        <w:spacing w:after="120"/>
        <w:rPr>
          <w:rFonts w:hint="eastAsia" w:ascii="仿宋" w:hAnsi="仿宋" w:cs="仿宋"/>
        </w:rPr>
      </w:pPr>
      <w:r>
        <w:rPr>
          <w:rFonts w:hint="eastAsia" w:ascii="仿宋" w:hAnsi="仿宋" w:cs="仿宋"/>
        </w:rPr>
        <w:t>（1）所有固定资产采用直线法计提折旧，在假设不考虑净残值前提下，服务器等电子设备折旧年限为3年，办公设备折旧年限为5年。</w:t>
      </w:r>
    </w:p>
    <w:p w14:paraId="5F91358D">
      <w:pPr>
        <w:spacing w:after="120"/>
        <w:rPr>
          <w:rFonts w:hint="eastAsia" w:ascii="仿宋" w:hAnsi="仿宋" w:cs="仿宋"/>
        </w:rPr>
      </w:pPr>
      <w:r>
        <w:rPr>
          <w:rFonts w:hint="eastAsia" w:ascii="仿宋" w:hAnsi="仿宋" w:cs="仿宋"/>
        </w:rPr>
        <w:t>（2）外购的专利权、软件著作权等无形资产，采用平均年限法按10年进行摊销。</w:t>
      </w:r>
    </w:p>
    <w:p w14:paraId="735115A1">
      <w:pPr>
        <w:spacing w:after="120"/>
        <w:rPr>
          <w:rFonts w:hint="eastAsia" w:ascii="仿宋" w:hAnsi="仿宋" w:cs="仿宋"/>
        </w:rPr>
      </w:pPr>
      <w:r>
        <w:rPr>
          <w:rFonts w:hint="eastAsia" w:ascii="仿宋" w:hAnsi="仿宋" w:cs="仿宋"/>
        </w:rPr>
        <w:t>（3）公司盈利后，按当年净利润的10%提取法定盈余公积金，为支持业务快速发展，预测期内（2026-2028年）不进行现金分红，所有利润留存用于再投资。</w:t>
      </w:r>
    </w:p>
    <w:p w14:paraId="5864FF9C">
      <w:pPr>
        <w:spacing w:after="120"/>
        <w:rPr>
          <w:rFonts w:hint="eastAsia" w:ascii="仿宋" w:hAnsi="仿宋" w:cs="仿宋"/>
        </w:rPr>
      </w:pPr>
      <w:r>
        <w:rPr>
          <w:rFonts w:hint="eastAsia" w:ascii="仿宋" w:hAnsi="仿宋" w:cs="仿宋"/>
        </w:rPr>
        <w:t>（4）税率假设：增值税税率为6%（软件及技术服务）；城市维护建设税、教育费附加及地方教育附加分别按实缴增值税额的7%、3%、2%计算；企业所得税税率按25%计算（出于谨慎性，暂未考虑未来可能申请的高新技术企业15%优惠税率）。</w:t>
      </w:r>
    </w:p>
    <w:p w14:paraId="24E983FD">
      <w:pPr>
        <w:spacing w:after="120"/>
        <w:rPr>
          <w:rFonts w:hint="eastAsia" w:ascii="仿宋" w:hAnsi="仿宋" w:cs="仿宋"/>
        </w:rPr>
      </w:pPr>
      <w:r>
        <w:rPr>
          <w:rFonts w:hint="eastAsia" w:ascii="仿宋" w:hAnsi="仿宋" w:cs="仿宋"/>
        </w:rPr>
        <w:t>（5）货币资金的单位为人民币万元。</w:t>
      </w:r>
    </w:p>
    <w:p w14:paraId="6A7011A1">
      <w:pPr>
        <w:spacing w:after="120"/>
        <w:rPr>
          <w:rFonts w:hint="eastAsia" w:ascii="仿宋" w:hAnsi="仿宋" w:cs="仿宋"/>
        </w:rPr>
      </w:pPr>
      <w:r>
        <w:rPr>
          <w:rFonts w:hint="eastAsia" w:ascii="仿宋" w:hAnsi="仿宋" w:cs="仿宋"/>
        </w:rPr>
        <w:t>（6）假定该项目资本成本率为12%。</w:t>
      </w:r>
    </w:p>
    <w:p w14:paraId="1DE590B1">
      <w:pPr>
        <w:pStyle w:val="5"/>
        <w:spacing w:after="120"/>
      </w:pPr>
      <w:r>
        <w:rPr>
          <w:rFonts w:hint="eastAsia"/>
        </w:rPr>
        <w:t>9.3.2收入假设</w:t>
      </w:r>
    </w:p>
    <w:tbl>
      <w:tblPr>
        <w:tblStyle w:val="1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2"/>
        <w:gridCol w:w="1682"/>
        <w:gridCol w:w="1420"/>
        <w:gridCol w:w="1420"/>
        <w:gridCol w:w="1420"/>
        <w:gridCol w:w="1421"/>
      </w:tblGrid>
      <w:tr w14:paraId="3BF8A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02F2C8AC">
            <w:pPr>
              <w:spacing w:after="120"/>
              <w:rPr>
                <w:rFonts w:hint="eastAsia" w:ascii="仿宋" w:hAnsi="仿宋" w:cs="仿宋"/>
              </w:rPr>
            </w:pPr>
            <w:r>
              <w:rPr>
                <w:rFonts w:hint="eastAsia" w:ascii="仿宋" w:hAnsi="仿宋" w:cs="仿宋"/>
              </w:rPr>
              <w:t>核心指标</w:t>
            </w:r>
          </w:p>
        </w:tc>
        <w:tc>
          <w:tcPr>
            <w:tcW w:w="1682" w:type="dxa"/>
          </w:tcPr>
          <w:p w14:paraId="51192AF9">
            <w:pPr>
              <w:spacing w:after="120"/>
              <w:rPr>
                <w:rFonts w:hint="eastAsia" w:ascii="仿宋" w:hAnsi="仿宋" w:cs="仿宋"/>
              </w:rPr>
            </w:pPr>
            <w:r>
              <w:rPr>
                <w:rFonts w:hint="eastAsia" w:ascii="仿宋" w:hAnsi="仿宋" w:cs="仿宋"/>
              </w:rPr>
              <w:t>2026（首年）</w:t>
            </w:r>
          </w:p>
        </w:tc>
        <w:tc>
          <w:tcPr>
            <w:tcW w:w="1420" w:type="dxa"/>
          </w:tcPr>
          <w:p w14:paraId="5623E6DD">
            <w:pPr>
              <w:spacing w:after="120"/>
              <w:rPr>
                <w:rFonts w:hint="eastAsia" w:ascii="仿宋" w:hAnsi="仿宋" w:cs="仿宋"/>
              </w:rPr>
            </w:pPr>
            <w:r>
              <w:rPr>
                <w:rFonts w:hint="eastAsia" w:ascii="仿宋" w:hAnsi="仿宋" w:cs="仿宋"/>
              </w:rPr>
              <w:t>2027</w:t>
            </w:r>
          </w:p>
        </w:tc>
        <w:tc>
          <w:tcPr>
            <w:tcW w:w="1420" w:type="dxa"/>
          </w:tcPr>
          <w:p w14:paraId="4396B8B4">
            <w:pPr>
              <w:spacing w:after="120"/>
              <w:rPr>
                <w:rFonts w:hint="eastAsia" w:ascii="仿宋" w:hAnsi="仿宋" w:cs="仿宋"/>
              </w:rPr>
            </w:pPr>
            <w:r>
              <w:rPr>
                <w:rFonts w:hint="eastAsia" w:ascii="仿宋" w:hAnsi="仿宋" w:cs="仿宋"/>
              </w:rPr>
              <w:t>2028</w:t>
            </w:r>
          </w:p>
        </w:tc>
        <w:tc>
          <w:tcPr>
            <w:tcW w:w="1420" w:type="dxa"/>
          </w:tcPr>
          <w:p w14:paraId="79753A42">
            <w:pPr>
              <w:spacing w:after="120"/>
              <w:rPr>
                <w:rFonts w:hint="eastAsia" w:ascii="仿宋" w:hAnsi="仿宋" w:cs="仿宋"/>
              </w:rPr>
            </w:pPr>
            <w:r>
              <w:rPr>
                <w:rFonts w:hint="eastAsia" w:ascii="仿宋" w:hAnsi="仿宋" w:cs="仿宋"/>
              </w:rPr>
              <w:t>2029</w:t>
            </w:r>
          </w:p>
        </w:tc>
        <w:tc>
          <w:tcPr>
            <w:tcW w:w="1421" w:type="dxa"/>
          </w:tcPr>
          <w:p w14:paraId="7273A998">
            <w:pPr>
              <w:spacing w:after="120"/>
              <w:rPr>
                <w:rFonts w:hint="eastAsia" w:ascii="仿宋" w:hAnsi="仿宋" w:cs="仿宋"/>
              </w:rPr>
            </w:pPr>
            <w:r>
              <w:rPr>
                <w:rFonts w:hint="eastAsia" w:ascii="仿宋" w:hAnsi="仿宋" w:cs="仿宋"/>
              </w:rPr>
              <w:t>2030</w:t>
            </w:r>
          </w:p>
        </w:tc>
      </w:tr>
      <w:tr w14:paraId="0BCCD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5" w:type="dxa"/>
            <w:gridSpan w:val="6"/>
          </w:tcPr>
          <w:p w14:paraId="1378D05D">
            <w:pPr>
              <w:spacing w:after="120"/>
              <w:rPr>
                <w:rFonts w:hint="eastAsia" w:ascii="仿宋" w:hAnsi="仿宋" w:cs="仿宋"/>
              </w:rPr>
            </w:pPr>
            <w:r>
              <w:rPr>
                <w:rFonts w:hint="eastAsia" w:ascii="仿宋" w:hAnsi="仿宋" w:cs="仿宋"/>
              </w:rPr>
              <w:t>客户增长预测（家）</w:t>
            </w:r>
          </w:p>
        </w:tc>
      </w:tr>
      <w:tr w14:paraId="1C9AB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62FE5C41">
            <w:pPr>
              <w:spacing w:after="120"/>
              <w:rPr>
                <w:rFonts w:hint="eastAsia" w:ascii="仿宋" w:hAnsi="仿宋" w:cs="仿宋"/>
              </w:rPr>
            </w:pPr>
            <w:r>
              <w:rPr>
                <w:rFonts w:hint="eastAsia" w:ascii="仿宋" w:hAnsi="仿宋" w:cs="仿宋"/>
              </w:rPr>
              <w:t>期末客户总数</w:t>
            </w:r>
          </w:p>
        </w:tc>
        <w:tc>
          <w:tcPr>
            <w:tcW w:w="1682" w:type="dxa"/>
          </w:tcPr>
          <w:p w14:paraId="1E9E5D64">
            <w:pPr>
              <w:spacing w:after="120"/>
              <w:rPr>
                <w:rFonts w:hint="eastAsia" w:ascii="仿宋" w:hAnsi="仿宋" w:cs="仿宋"/>
              </w:rPr>
            </w:pPr>
            <w:r>
              <w:rPr>
                <w:rFonts w:hint="eastAsia" w:ascii="仿宋" w:hAnsi="仿宋" w:cs="仿宋"/>
              </w:rPr>
              <w:t>8</w:t>
            </w:r>
          </w:p>
        </w:tc>
        <w:tc>
          <w:tcPr>
            <w:tcW w:w="1420" w:type="dxa"/>
          </w:tcPr>
          <w:p w14:paraId="1BEFF3E9">
            <w:pPr>
              <w:spacing w:after="120"/>
              <w:rPr>
                <w:rFonts w:hint="eastAsia" w:ascii="仿宋" w:hAnsi="仿宋" w:cs="仿宋"/>
              </w:rPr>
            </w:pPr>
            <w:r>
              <w:rPr>
                <w:rFonts w:hint="eastAsia" w:ascii="仿宋" w:hAnsi="仿宋" w:cs="仿宋"/>
              </w:rPr>
              <w:t>35</w:t>
            </w:r>
          </w:p>
        </w:tc>
        <w:tc>
          <w:tcPr>
            <w:tcW w:w="1420" w:type="dxa"/>
          </w:tcPr>
          <w:p w14:paraId="3AF10B79">
            <w:pPr>
              <w:spacing w:after="120"/>
              <w:rPr>
                <w:rFonts w:hint="eastAsia" w:ascii="仿宋" w:hAnsi="仿宋" w:cs="仿宋"/>
              </w:rPr>
            </w:pPr>
            <w:r>
              <w:rPr>
                <w:rFonts w:hint="eastAsia" w:ascii="仿宋" w:hAnsi="仿宋" w:cs="仿宋"/>
              </w:rPr>
              <w:t>90</w:t>
            </w:r>
          </w:p>
        </w:tc>
        <w:tc>
          <w:tcPr>
            <w:tcW w:w="1420" w:type="dxa"/>
          </w:tcPr>
          <w:p w14:paraId="6D4F450F">
            <w:pPr>
              <w:spacing w:after="120"/>
              <w:rPr>
                <w:rFonts w:hint="eastAsia" w:ascii="仿宋" w:hAnsi="仿宋" w:cs="仿宋"/>
              </w:rPr>
            </w:pPr>
            <w:r>
              <w:rPr>
                <w:rFonts w:hint="eastAsia" w:ascii="仿宋" w:hAnsi="仿宋" w:cs="仿宋"/>
              </w:rPr>
              <w:t>180</w:t>
            </w:r>
          </w:p>
        </w:tc>
        <w:tc>
          <w:tcPr>
            <w:tcW w:w="1421" w:type="dxa"/>
          </w:tcPr>
          <w:p w14:paraId="2CD4817E">
            <w:pPr>
              <w:spacing w:after="120"/>
              <w:rPr>
                <w:rFonts w:hint="eastAsia" w:ascii="仿宋" w:hAnsi="仿宋" w:cs="仿宋"/>
              </w:rPr>
            </w:pPr>
            <w:r>
              <w:rPr>
                <w:rFonts w:hint="eastAsia" w:ascii="仿宋" w:hAnsi="仿宋" w:cs="仿宋"/>
              </w:rPr>
              <w:t>290</w:t>
            </w:r>
          </w:p>
        </w:tc>
      </w:tr>
      <w:tr w14:paraId="27397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40BF758F">
            <w:pPr>
              <w:spacing w:after="120"/>
              <w:rPr>
                <w:rFonts w:hint="eastAsia" w:ascii="仿宋" w:hAnsi="仿宋" w:cs="仿宋"/>
              </w:rPr>
            </w:pPr>
            <w:r>
              <w:rPr>
                <w:rFonts w:hint="eastAsia" w:ascii="仿宋" w:hAnsi="仿宋" w:cs="仿宋"/>
              </w:rPr>
              <w:t>标准版客户 (70%)</w:t>
            </w:r>
          </w:p>
        </w:tc>
        <w:tc>
          <w:tcPr>
            <w:tcW w:w="1682" w:type="dxa"/>
          </w:tcPr>
          <w:p w14:paraId="4CC48694">
            <w:pPr>
              <w:spacing w:after="120"/>
              <w:rPr>
                <w:rFonts w:hint="eastAsia" w:ascii="仿宋" w:hAnsi="仿宋" w:cs="仿宋"/>
              </w:rPr>
            </w:pPr>
            <w:r>
              <w:rPr>
                <w:rFonts w:hint="eastAsia" w:ascii="仿宋" w:hAnsi="仿宋" w:cs="仿宋"/>
              </w:rPr>
              <w:t>6</w:t>
            </w:r>
          </w:p>
        </w:tc>
        <w:tc>
          <w:tcPr>
            <w:tcW w:w="1420" w:type="dxa"/>
          </w:tcPr>
          <w:p w14:paraId="2FE698B6">
            <w:pPr>
              <w:spacing w:after="120"/>
              <w:rPr>
                <w:rFonts w:hint="eastAsia" w:ascii="仿宋" w:hAnsi="仿宋" w:cs="仿宋"/>
              </w:rPr>
            </w:pPr>
            <w:r>
              <w:rPr>
                <w:rFonts w:hint="eastAsia" w:ascii="仿宋" w:hAnsi="仿宋" w:cs="仿宋"/>
              </w:rPr>
              <w:t>25</w:t>
            </w:r>
          </w:p>
        </w:tc>
        <w:tc>
          <w:tcPr>
            <w:tcW w:w="1420" w:type="dxa"/>
          </w:tcPr>
          <w:p w14:paraId="3B4BC0DA">
            <w:pPr>
              <w:spacing w:after="120"/>
              <w:rPr>
                <w:rFonts w:hint="eastAsia" w:ascii="仿宋" w:hAnsi="仿宋" w:cs="仿宋"/>
              </w:rPr>
            </w:pPr>
            <w:r>
              <w:rPr>
                <w:rFonts w:hint="eastAsia" w:ascii="仿宋" w:hAnsi="仿宋" w:cs="仿宋"/>
              </w:rPr>
              <w:t>63</w:t>
            </w:r>
          </w:p>
        </w:tc>
        <w:tc>
          <w:tcPr>
            <w:tcW w:w="1420" w:type="dxa"/>
          </w:tcPr>
          <w:p w14:paraId="280426BE">
            <w:pPr>
              <w:spacing w:after="120"/>
              <w:rPr>
                <w:rFonts w:hint="eastAsia" w:ascii="仿宋" w:hAnsi="仿宋" w:cs="仿宋"/>
              </w:rPr>
            </w:pPr>
            <w:r>
              <w:rPr>
                <w:rFonts w:hint="eastAsia" w:ascii="仿宋" w:hAnsi="仿宋" w:cs="仿宋"/>
              </w:rPr>
              <w:t>126</w:t>
            </w:r>
          </w:p>
        </w:tc>
        <w:tc>
          <w:tcPr>
            <w:tcW w:w="1421" w:type="dxa"/>
          </w:tcPr>
          <w:p w14:paraId="18E553E3">
            <w:pPr>
              <w:spacing w:after="120"/>
              <w:rPr>
                <w:rFonts w:hint="eastAsia" w:ascii="仿宋" w:hAnsi="仿宋" w:cs="仿宋"/>
              </w:rPr>
            </w:pPr>
            <w:r>
              <w:rPr>
                <w:rFonts w:hint="eastAsia" w:ascii="仿宋" w:hAnsi="仿宋" w:cs="仿宋"/>
              </w:rPr>
              <w:t>203</w:t>
            </w:r>
          </w:p>
        </w:tc>
      </w:tr>
      <w:tr w14:paraId="50490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74DB1FE4">
            <w:pPr>
              <w:spacing w:after="120"/>
              <w:rPr>
                <w:rFonts w:hint="eastAsia" w:ascii="仿宋" w:hAnsi="仿宋" w:cs="仿宋"/>
              </w:rPr>
            </w:pPr>
            <w:r>
              <w:rPr>
                <w:rFonts w:hint="eastAsia" w:ascii="仿宋" w:hAnsi="仿宋" w:cs="仿宋"/>
              </w:rPr>
              <w:t>专业版客户 (30%)</w:t>
            </w:r>
          </w:p>
        </w:tc>
        <w:tc>
          <w:tcPr>
            <w:tcW w:w="1682" w:type="dxa"/>
          </w:tcPr>
          <w:p w14:paraId="7DCF6632">
            <w:pPr>
              <w:spacing w:after="120"/>
              <w:rPr>
                <w:rFonts w:hint="eastAsia" w:ascii="仿宋" w:hAnsi="仿宋" w:cs="仿宋"/>
              </w:rPr>
            </w:pPr>
            <w:r>
              <w:rPr>
                <w:rFonts w:hint="eastAsia" w:ascii="仿宋" w:hAnsi="仿宋" w:cs="仿宋"/>
              </w:rPr>
              <w:t>2</w:t>
            </w:r>
          </w:p>
        </w:tc>
        <w:tc>
          <w:tcPr>
            <w:tcW w:w="1420" w:type="dxa"/>
          </w:tcPr>
          <w:p w14:paraId="787D9A86">
            <w:pPr>
              <w:spacing w:after="120"/>
              <w:rPr>
                <w:rFonts w:hint="eastAsia" w:ascii="仿宋" w:hAnsi="仿宋" w:cs="仿宋"/>
              </w:rPr>
            </w:pPr>
            <w:r>
              <w:rPr>
                <w:rFonts w:hint="eastAsia" w:ascii="仿宋" w:hAnsi="仿宋" w:cs="仿宋"/>
              </w:rPr>
              <w:t>10</w:t>
            </w:r>
          </w:p>
        </w:tc>
        <w:tc>
          <w:tcPr>
            <w:tcW w:w="1420" w:type="dxa"/>
          </w:tcPr>
          <w:p w14:paraId="32968045">
            <w:pPr>
              <w:spacing w:after="120"/>
              <w:rPr>
                <w:rFonts w:hint="eastAsia" w:ascii="仿宋" w:hAnsi="仿宋" w:cs="仿宋"/>
              </w:rPr>
            </w:pPr>
            <w:r>
              <w:rPr>
                <w:rFonts w:hint="eastAsia" w:ascii="仿宋" w:hAnsi="仿宋" w:cs="仿宋"/>
              </w:rPr>
              <w:t>27</w:t>
            </w:r>
          </w:p>
        </w:tc>
        <w:tc>
          <w:tcPr>
            <w:tcW w:w="1420" w:type="dxa"/>
          </w:tcPr>
          <w:p w14:paraId="35FA1014">
            <w:pPr>
              <w:spacing w:after="120"/>
              <w:rPr>
                <w:rFonts w:hint="eastAsia" w:ascii="仿宋" w:hAnsi="仿宋" w:cs="仿宋"/>
              </w:rPr>
            </w:pPr>
            <w:r>
              <w:rPr>
                <w:rFonts w:hint="eastAsia" w:ascii="仿宋" w:hAnsi="仿宋" w:cs="仿宋"/>
              </w:rPr>
              <w:t>54</w:t>
            </w:r>
          </w:p>
        </w:tc>
        <w:tc>
          <w:tcPr>
            <w:tcW w:w="1421" w:type="dxa"/>
          </w:tcPr>
          <w:p w14:paraId="25E19636">
            <w:pPr>
              <w:spacing w:after="120"/>
              <w:rPr>
                <w:rFonts w:hint="eastAsia" w:ascii="仿宋" w:hAnsi="仿宋" w:cs="仿宋"/>
              </w:rPr>
            </w:pPr>
            <w:r>
              <w:rPr>
                <w:rFonts w:hint="eastAsia" w:ascii="仿宋" w:hAnsi="仿宋" w:cs="仿宋"/>
              </w:rPr>
              <w:t>87</w:t>
            </w:r>
          </w:p>
        </w:tc>
      </w:tr>
      <w:tr w14:paraId="425D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1647DC38">
            <w:pPr>
              <w:spacing w:after="120"/>
              <w:rPr>
                <w:rFonts w:hint="eastAsia" w:ascii="仿宋" w:hAnsi="仿宋" w:cs="仿宋"/>
              </w:rPr>
            </w:pPr>
            <w:r>
              <w:rPr>
                <w:rFonts w:hint="eastAsia" w:ascii="仿宋" w:hAnsi="仿宋" w:cs="仿宋"/>
              </w:rPr>
              <w:t>年度新增客户（家）</w:t>
            </w:r>
          </w:p>
        </w:tc>
        <w:tc>
          <w:tcPr>
            <w:tcW w:w="1682" w:type="dxa"/>
          </w:tcPr>
          <w:p w14:paraId="56BFAD49">
            <w:pPr>
              <w:spacing w:after="120"/>
              <w:rPr>
                <w:rFonts w:hint="eastAsia" w:ascii="仿宋" w:hAnsi="仿宋" w:cs="仿宋"/>
              </w:rPr>
            </w:pPr>
            <w:r>
              <w:rPr>
                <w:rFonts w:hint="eastAsia" w:ascii="仿宋" w:hAnsi="仿宋" w:cs="仿宋"/>
              </w:rPr>
              <w:t>8</w:t>
            </w:r>
          </w:p>
        </w:tc>
        <w:tc>
          <w:tcPr>
            <w:tcW w:w="1420" w:type="dxa"/>
          </w:tcPr>
          <w:p w14:paraId="09686B1E">
            <w:pPr>
              <w:spacing w:after="120"/>
              <w:rPr>
                <w:rFonts w:hint="eastAsia" w:ascii="仿宋" w:hAnsi="仿宋" w:cs="仿宋"/>
              </w:rPr>
            </w:pPr>
            <w:r>
              <w:rPr>
                <w:rFonts w:hint="eastAsia" w:ascii="仿宋" w:hAnsi="仿宋" w:cs="仿宋"/>
              </w:rPr>
              <w:t>30</w:t>
            </w:r>
          </w:p>
        </w:tc>
        <w:tc>
          <w:tcPr>
            <w:tcW w:w="1420" w:type="dxa"/>
          </w:tcPr>
          <w:p w14:paraId="4E30404A">
            <w:pPr>
              <w:spacing w:after="120"/>
              <w:rPr>
                <w:rFonts w:hint="eastAsia" w:ascii="仿宋" w:hAnsi="仿宋" w:cs="仿宋"/>
              </w:rPr>
            </w:pPr>
            <w:r>
              <w:rPr>
                <w:rFonts w:hint="eastAsia" w:ascii="仿宋" w:hAnsi="仿宋" w:cs="仿宋"/>
              </w:rPr>
              <w:t>62</w:t>
            </w:r>
          </w:p>
        </w:tc>
        <w:tc>
          <w:tcPr>
            <w:tcW w:w="1420" w:type="dxa"/>
          </w:tcPr>
          <w:p w14:paraId="58479459">
            <w:pPr>
              <w:spacing w:after="120"/>
              <w:rPr>
                <w:rFonts w:hint="eastAsia" w:ascii="仿宋" w:hAnsi="仿宋" w:cs="仿宋"/>
              </w:rPr>
            </w:pPr>
            <w:r>
              <w:rPr>
                <w:rFonts w:hint="eastAsia" w:ascii="仿宋" w:hAnsi="仿宋" w:cs="仿宋"/>
              </w:rPr>
              <w:t>103</w:t>
            </w:r>
          </w:p>
        </w:tc>
        <w:tc>
          <w:tcPr>
            <w:tcW w:w="1421" w:type="dxa"/>
          </w:tcPr>
          <w:p w14:paraId="2D5EBF60">
            <w:pPr>
              <w:spacing w:after="120"/>
              <w:rPr>
                <w:rFonts w:hint="eastAsia" w:ascii="仿宋" w:hAnsi="仿宋" w:cs="仿宋"/>
              </w:rPr>
            </w:pPr>
            <w:r>
              <w:rPr>
                <w:rFonts w:hint="eastAsia" w:ascii="仿宋" w:hAnsi="仿宋" w:cs="仿宋"/>
              </w:rPr>
              <w:t>142</w:t>
            </w:r>
          </w:p>
        </w:tc>
      </w:tr>
      <w:tr w14:paraId="1DADB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6EF45B9E">
            <w:pPr>
              <w:spacing w:after="120"/>
              <w:rPr>
                <w:rFonts w:hint="eastAsia" w:ascii="仿宋" w:hAnsi="仿宋" w:cs="仿宋"/>
              </w:rPr>
            </w:pPr>
            <w:r>
              <w:rPr>
                <w:rFonts w:hint="eastAsia" w:ascii="仿宋" w:hAnsi="仿宋" w:cs="仿宋"/>
              </w:rPr>
              <w:t>年度流失客户（家）</w:t>
            </w:r>
          </w:p>
        </w:tc>
        <w:tc>
          <w:tcPr>
            <w:tcW w:w="1682" w:type="dxa"/>
          </w:tcPr>
          <w:p w14:paraId="1BB51E79">
            <w:pPr>
              <w:spacing w:after="120"/>
              <w:rPr>
                <w:rFonts w:hint="eastAsia" w:ascii="仿宋" w:hAnsi="仿宋" w:cs="仿宋"/>
              </w:rPr>
            </w:pPr>
            <w:r>
              <w:rPr>
                <w:rFonts w:hint="eastAsia" w:ascii="仿宋" w:hAnsi="仿宋" w:cs="仿宋"/>
              </w:rPr>
              <w:t>0</w:t>
            </w:r>
          </w:p>
        </w:tc>
        <w:tc>
          <w:tcPr>
            <w:tcW w:w="1420" w:type="dxa"/>
          </w:tcPr>
          <w:p w14:paraId="0E452065">
            <w:pPr>
              <w:spacing w:after="120"/>
              <w:rPr>
                <w:rFonts w:hint="eastAsia" w:ascii="仿宋" w:hAnsi="仿宋" w:cs="仿宋"/>
              </w:rPr>
            </w:pPr>
            <w:r>
              <w:rPr>
                <w:rFonts w:hint="eastAsia" w:ascii="仿宋" w:hAnsi="仿宋" w:cs="仿宋"/>
              </w:rPr>
              <w:t>3</w:t>
            </w:r>
          </w:p>
        </w:tc>
        <w:tc>
          <w:tcPr>
            <w:tcW w:w="1420" w:type="dxa"/>
          </w:tcPr>
          <w:p w14:paraId="0263F4B2">
            <w:pPr>
              <w:spacing w:after="120"/>
              <w:rPr>
                <w:rFonts w:hint="eastAsia" w:ascii="仿宋" w:hAnsi="仿宋" w:cs="仿宋"/>
              </w:rPr>
            </w:pPr>
            <w:r>
              <w:rPr>
                <w:rFonts w:hint="eastAsia" w:ascii="仿宋" w:hAnsi="仿宋" w:cs="仿宋"/>
              </w:rPr>
              <w:t>7</w:t>
            </w:r>
          </w:p>
        </w:tc>
        <w:tc>
          <w:tcPr>
            <w:tcW w:w="1420" w:type="dxa"/>
          </w:tcPr>
          <w:p w14:paraId="279C6D5B">
            <w:pPr>
              <w:spacing w:after="120"/>
              <w:rPr>
                <w:rFonts w:hint="eastAsia" w:ascii="仿宋" w:hAnsi="仿宋" w:cs="仿宋"/>
              </w:rPr>
            </w:pPr>
            <w:r>
              <w:rPr>
                <w:rFonts w:hint="eastAsia" w:ascii="仿宋" w:hAnsi="仿宋" w:cs="仿宋"/>
              </w:rPr>
              <w:t>14</w:t>
            </w:r>
          </w:p>
        </w:tc>
        <w:tc>
          <w:tcPr>
            <w:tcW w:w="1421" w:type="dxa"/>
          </w:tcPr>
          <w:p w14:paraId="6AAC8227">
            <w:pPr>
              <w:spacing w:after="120"/>
              <w:rPr>
                <w:rFonts w:hint="eastAsia" w:ascii="仿宋" w:hAnsi="仿宋" w:cs="仿宋"/>
              </w:rPr>
            </w:pPr>
            <w:r>
              <w:rPr>
                <w:rFonts w:hint="eastAsia" w:ascii="仿宋" w:hAnsi="仿宋" w:cs="仿宋"/>
              </w:rPr>
              <w:t>23</w:t>
            </w:r>
          </w:p>
        </w:tc>
      </w:tr>
      <w:tr w14:paraId="648E2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5" w:type="dxa"/>
            <w:gridSpan w:val="6"/>
          </w:tcPr>
          <w:p w14:paraId="5E0C8ADE">
            <w:pPr>
              <w:spacing w:after="120"/>
              <w:rPr>
                <w:rFonts w:hint="eastAsia" w:ascii="仿宋" w:hAnsi="仿宋" w:cs="仿宋"/>
              </w:rPr>
            </w:pPr>
            <w:r>
              <w:rPr>
                <w:rFonts w:hint="eastAsia" w:ascii="仿宋" w:hAnsi="仿宋" w:cs="仿宋"/>
              </w:rPr>
              <w:t>收入预测（万元）</w:t>
            </w:r>
          </w:p>
        </w:tc>
      </w:tr>
      <w:tr w14:paraId="0FC05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145E2F8A">
            <w:pPr>
              <w:spacing w:after="120"/>
              <w:rPr>
                <w:rFonts w:hint="eastAsia" w:ascii="仿宋" w:hAnsi="仿宋" w:cs="仿宋"/>
              </w:rPr>
            </w:pPr>
            <w:r>
              <w:rPr>
                <w:rFonts w:hint="eastAsia" w:ascii="仿宋" w:hAnsi="仿宋" w:cs="仿宋"/>
              </w:rPr>
              <w:t>SaaS订阅收入</w:t>
            </w:r>
          </w:p>
        </w:tc>
        <w:tc>
          <w:tcPr>
            <w:tcW w:w="1682" w:type="dxa"/>
          </w:tcPr>
          <w:p w14:paraId="1DAFF04E">
            <w:pPr>
              <w:spacing w:after="120"/>
              <w:rPr>
                <w:rFonts w:hint="eastAsia" w:ascii="仿宋" w:hAnsi="仿宋" w:cs="仿宋"/>
              </w:rPr>
            </w:pPr>
            <w:r>
              <w:rPr>
                <w:rFonts w:hint="eastAsia" w:ascii="仿宋" w:hAnsi="仿宋" w:cs="仿宋"/>
              </w:rPr>
              <w:t>20.4</w:t>
            </w:r>
          </w:p>
        </w:tc>
        <w:tc>
          <w:tcPr>
            <w:tcW w:w="1420" w:type="dxa"/>
          </w:tcPr>
          <w:p w14:paraId="3DD97D90">
            <w:pPr>
              <w:spacing w:after="120"/>
              <w:rPr>
                <w:rFonts w:hint="eastAsia" w:ascii="仿宋" w:hAnsi="仿宋" w:cs="仿宋"/>
              </w:rPr>
            </w:pPr>
            <w:r>
              <w:rPr>
                <w:rFonts w:hint="eastAsia" w:ascii="仿宋" w:hAnsi="仿宋" w:cs="仿宋"/>
              </w:rPr>
              <w:t>89.3</w:t>
            </w:r>
          </w:p>
        </w:tc>
        <w:tc>
          <w:tcPr>
            <w:tcW w:w="1420" w:type="dxa"/>
          </w:tcPr>
          <w:p w14:paraId="608F9364">
            <w:pPr>
              <w:spacing w:after="120"/>
              <w:rPr>
                <w:rFonts w:hint="eastAsia" w:ascii="仿宋" w:hAnsi="仿宋" w:cs="仿宋"/>
              </w:rPr>
            </w:pPr>
            <w:r>
              <w:rPr>
                <w:rFonts w:hint="eastAsia" w:ascii="仿宋" w:hAnsi="仿宋" w:cs="仿宋"/>
              </w:rPr>
              <w:t>229.5</w:t>
            </w:r>
          </w:p>
        </w:tc>
        <w:tc>
          <w:tcPr>
            <w:tcW w:w="1420" w:type="dxa"/>
          </w:tcPr>
          <w:p w14:paraId="2AE6AC0C">
            <w:pPr>
              <w:spacing w:after="120"/>
              <w:rPr>
                <w:rFonts w:hint="eastAsia" w:ascii="仿宋" w:hAnsi="仿宋" w:cs="仿宋"/>
              </w:rPr>
            </w:pPr>
            <w:r>
              <w:rPr>
                <w:rFonts w:hint="eastAsia" w:ascii="仿宋" w:hAnsi="仿宋" w:cs="仿宋"/>
              </w:rPr>
              <w:t>459.0</w:t>
            </w:r>
          </w:p>
        </w:tc>
        <w:tc>
          <w:tcPr>
            <w:tcW w:w="1421" w:type="dxa"/>
          </w:tcPr>
          <w:p w14:paraId="7F086DE6">
            <w:pPr>
              <w:spacing w:after="120"/>
              <w:rPr>
                <w:rFonts w:hint="eastAsia" w:ascii="仿宋" w:hAnsi="仿宋" w:cs="仿宋"/>
              </w:rPr>
            </w:pPr>
            <w:r>
              <w:rPr>
                <w:rFonts w:hint="eastAsia" w:ascii="仿宋" w:hAnsi="仿宋" w:cs="仿宋"/>
              </w:rPr>
              <w:t>739.5</w:t>
            </w:r>
          </w:p>
        </w:tc>
      </w:tr>
      <w:tr w14:paraId="1C9B5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371C357A">
            <w:pPr>
              <w:spacing w:after="120"/>
              <w:rPr>
                <w:rFonts w:hint="eastAsia" w:ascii="仿宋" w:hAnsi="仿宋" w:cs="仿宋"/>
              </w:rPr>
            </w:pPr>
            <w:r>
              <w:rPr>
                <w:rFonts w:hint="eastAsia" w:ascii="仿宋" w:hAnsi="仿宋" w:cs="仿宋"/>
              </w:rPr>
              <w:t>标准版收入</w:t>
            </w:r>
          </w:p>
        </w:tc>
        <w:tc>
          <w:tcPr>
            <w:tcW w:w="1682" w:type="dxa"/>
          </w:tcPr>
          <w:p w14:paraId="5C767882">
            <w:pPr>
              <w:spacing w:after="120"/>
              <w:rPr>
                <w:rFonts w:hint="eastAsia" w:ascii="仿宋" w:hAnsi="仿宋" w:cs="仿宋"/>
              </w:rPr>
            </w:pPr>
            <w:r>
              <w:rPr>
                <w:rFonts w:hint="eastAsia" w:ascii="仿宋" w:hAnsi="仿宋" w:cs="仿宋"/>
              </w:rPr>
              <w:t>9.0</w:t>
            </w:r>
          </w:p>
        </w:tc>
        <w:tc>
          <w:tcPr>
            <w:tcW w:w="1420" w:type="dxa"/>
          </w:tcPr>
          <w:p w14:paraId="167995A2">
            <w:pPr>
              <w:spacing w:after="120"/>
              <w:rPr>
                <w:rFonts w:hint="eastAsia" w:ascii="仿宋" w:hAnsi="仿宋" w:cs="仿宋"/>
              </w:rPr>
            </w:pPr>
            <w:r>
              <w:rPr>
                <w:rFonts w:hint="eastAsia" w:ascii="仿宋" w:hAnsi="仿宋" w:cs="仿宋"/>
              </w:rPr>
              <w:t>37.5</w:t>
            </w:r>
          </w:p>
        </w:tc>
        <w:tc>
          <w:tcPr>
            <w:tcW w:w="1420" w:type="dxa"/>
          </w:tcPr>
          <w:p w14:paraId="240EEE8B">
            <w:pPr>
              <w:spacing w:after="120"/>
              <w:rPr>
                <w:rFonts w:hint="eastAsia" w:ascii="仿宋" w:hAnsi="仿宋" w:cs="仿宋"/>
              </w:rPr>
            </w:pPr>
            <w:r>
              <w:rPr>
                <w:rFonts w:hint="eastAsia" w:ascii="仿宋" w:hAnsi="仿宋" w:cs="仿宋"/>
              </w:rPr>
              <w:t>94.5</w:t>
            </w:r>
          </w:p>
        </w:tc>
        <w:tc>
          <w:tcPr>
            <w:tcW w:w="1420" w:type="dxa"/>
          </w:tcPr>
          <w:p w14:paraId="37635AED">
            <w:pPr>
              <w:spacing w:after="120"/>
              <w:rPr>
                <w:rFonts w:hint="eastAsia" w:ascii="仿宋" w:hAnsi="仿宋" w:cs="仿宋"/>
              </w:rPr>
            </w:pPr>
            <w:r>
              <w:rPr>
                <w:rFonts w:hint="eastAsia" w:ascii="仿宋" w:hAnsi="仿宋" w:cs="仿宋"/>
              </w:rPr>
              <w:t>189.0</w:t>
            </w:r>
          </w:p>
        </w:tc>
        <w:tc>
          <w:tcPr>
            <w:tcW w:w="1421" w:type="dxa"/>
          </w:tcPr>
          <w:p w14:paraId="6AABF8C7">
            <w:pPr>
              <w:spacing w:after="120"/>
              <w:rPr>
                <w:rFonts w:hint="eastAsia" w:ascii="仿宋" w:hAnsi="仿宋" w:cs="仿宋"/>
              </w:rPr>
            </w:pPr>
            <w:r>
              <w:rPr>
                <w:rFonts w:hint="eastAsia" w:ascii="仿宋" w:hAnsi="仿宋" w:cs="仿宋"/>
              </w:rPr>
              <w:t>304.5</w:t>
            </w:r>
          </w:p>
        </w:tc>
      </w:tr>
      <w:tr w14:paraId="7FFDB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2279ECA4">
            <w:pPr>
              <w:spacing w:after="120"/>
              <w:rPr>
                <w:rFonts w:hint="eastAsia" w:ascii="仿宋" w:hAnsi="仿宋" w:cs="仿宋"/>
              </w:rPr>
            </w:pPr>
            <w:r>
              <w:rPr>
                <w:rFonts w:hint="eastAsia" w:ascii="仿宋" w:hAnsi="仿宋" w:cs="仿宋"/>
              </w:rPr>
              <w:t>专业版收入</w:t>
            </w:r>
          </w:p>
        </w:tc>
        <w:tc>
          <w:tcPr>
            <w:tcW w:w="1682" w:type="dxa"/>
          </w:tcPr>
          <w:p w14:paraId="51D16D4E">
            <w:pPr>
              <w:spacing w:after="120"/>
              <w:rPr>
                <w:rFonts w:hint="eastAsia" w:ascii="仿宋" w:hAnsi="仿宋" w:cs="仿宋"/>
              </w:rPr>
            </w:pPr>
            <w:r>
              <w:rPr>
                <w:rFonts w:hint="eastAsia" w:ascii="仿宋" w:hAnsi="仿宋" w:cs="仿宋"/>
              </w:rPr>
              <w:t>11.4</w:t>
            </w:r>
          </w:p>
        </w:tc>
        <w:tc>
          <w:tcPr>
            <w:tcW w:w="1420" w:type="dxa"/>
          </w:tcPr>
          <w:p w14:paraId="2B0EDEDC">
            <w:pPr>
              <w:spacing w:after="120"/>
              <w:rPr>
                <w:rFonts w:hint="eastAsia" w:ascii="仿宋" w:hAnsi="仿宋" w:cs="仿宋"/>
              </w:rPr>
            </w:pPr>
            <w:r>
              <w:rPr>
                <w:rFonts w:hint="eastAsia" w:ascii="仿宋" w:hAnsi="仿宋" w:cs="仿宋"/>
              </w:rPr>
              <w:t>51.8</w:t>
            </w:r>
          </w:p>
        </w:tc>
        <w:tc>
          <w:tcPr>
            <w:tcW w:w="1420" w:type="dxa"/>
          </w:tcPr>
          <w:p w14:paraId="14E4DEA4">
            <w:pPr>
              <w:spacing w:after="120"/>
              <w:rPr>
                <w:rFonts w:hint="eastAsia" w:ascii="仿宋" w:hAnsi="仿宋" w:cs="仿宋"/>
              </w:rPr>
            </w:pPr>
            <w:r>
              <w:rPr>
                <w:rFonts w:hint="eastAsia" w:ascii="仿宋" w:hAnsi="仿宋" w:cs="仿宋"/>
              </w:rPr>
              <w:t>135.0</w:t>
            </w:r>
          </w:p>
        </w:tc>
        <w:tc>
          <w:tcPr>
            <w:tcW w:w="1420" w:type="dxa"/>
          </w:tcPr>
          <w:p w14:paraId="0D53B6E3">
            <w:pPr>
              <w:spacing w:after="120"/>
              <w:rPr>
                <w:rFonts w:hint="eastAsia" w:ascii="仿宋" w:hAnsi="仿宋" w:cs="仿宋"/>
              </w:rPr>
            </w:pPr>
            <w:r>
              <w:rPr>
                <w:rFonts w:hint="eastAsia" w:ascii="仿宋" w:hAnsi="仿宋" w:cs="仿宋"/>
              </w:rPr>
              <w:t>270.0</w:t>
            </w:r>
          </w:p>
        </w:tc>
        <w:tc>
          <w:tcPr>
            <w:tcW w:w="1421" w:type="dxa"/>
          </w:tcPr>
          <w:p w14:paraId="4F47CAF6">
            <w:pPr>
              <w:spacing w:after="120"/>
              <w:rPr>
                <w:rFonts w:hint="eastAsia" w:ascii="仿宋" w:hAnsi="仿宋" w:cs="仿宋"/>
              </w:rPr>
            </w:pPr>
            <w:r>
              <w:rPr>
                <w:rFonts w:hint="eastAsia" w:ascii="仿宋" w:hAnsi="仿宋" w:cs="仿宋"/>
              </w:rPr>
              <w:t>435.0</w:t>
            </w:r>
          </w:p>
        </w:tc>
      </w:tr>
      <w:tr w14:paraId="6F042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7EFC9E0D">
            <w:pPr>
              <w:spacing w:after="120"/>
              <w:rPr>
                <w:rFonts w:hint="eastAsia" w:ascii="仿宋" w:hAnsi="仿宋" w:cs="仿宋"/>
              </w:rPr>
            </w:pPr>
            <w:r>
              <w:rPr>
                <w:rFonts w:hint="eastAsia" w:ascii="仿宋" w:hAnsi="仿宋" w:cs="仿宋"/>
              </w:rPr>
              <w:t>加权平均客单价</w:t>
            </w:r>
          </w:p>
        </w:tc>
        <w:tc>
          <w:tcPr>
            <w:tcW w:w="1682" w:type="dxa"/>
          </w:tcPr>
          <w:p w14:paraId="293F1593">
            <w:pPr>
              <w:spacing w:after="120"/>
              <w:rPr>
                <w:rFonts w:hint="eastAsia" w:ascii="仿宋" w:hAnsi="仿宋" w:cs="仿宋"/>
              </w:rPr>
            </w:pPr>
            <w:r>
              <w:rPr>
                <w:rFonts w:hint="eastAsia" w:ascii="仿宋" w:hAnsi="仿宋" w:cs="仿宋"/>
              </w:rPr>
              <w:t>2.55</w:t>
            </w:r>
          </w:p>
        </w:tc>
        <w:tc>
          <w:tcPr>
            <w:tcW w:w="1420" w:type="dxa"/>
          </w:tcPr>
          <w:p w14:paraId="033E4DD6">
            <w:pPr>
              <w:spacing w:after="120"/>
              <w:rPr>
                <w:rFonts w:hint="eastAsia" w:ascii="仿宋" w:hAnsi="仿宋" w:cs="仿宋"/>
              </w:rPr>
            </w:pPr>
            <w:r>
              <w:rPr>
                <w:rFonts w:hint="eastAsia" w:ascii="仿宋" w:hAnsi="仿宋" w:cs="仿宋"/>
              </w:rPr>
              <w:t>2.55</w:t>
            </w:r>
          </w:p>
        </w:tc>
        <w:tc>
          <w:tcPr>
            <w:tcW w:w="1420" w:type="dxa"/>
          </w:tcPr>
          <w:p w14:paraId="48532610">
            <w:pPr>
              <w:spacing w:after="120"/>
              <w:rPr>
                <w:rFonts w:hint="eastAsia" w:ascii="仿宋" w:hAnsi="仿宋" w:cs="仿宋"/>
              </w:rPr>
            </w:pPr>
            <w:r>
              <w:rPr>
                <w:rFonts w:hint="eastAsia" w:ascii="仿宋" w:hAnsi="仿宋" w:cs="仿宋"/>
              </w:rPr>
              <w:t>2.55</w:t>
            </w:r>
          </w:p>
        </w:tc>
        <w:tc>
          <w:tcPr>
            <w:tcW w:w="1420" w:type="dxa"/>
          </w:tcPr>
          <w:p w14:paraId="73CB3E1B">
            <w:pPr>
              <w:spacing w:after="120"/>
              <w:rPr>
                <w:rFonts w:hint="eastAsia" w:ascii="仿宋" w:hAnsi="仿宋" w:cs="仿宋"/>
              </w:rPr>
            </w:pPr>
            <w:r>
              <w:rPr>
                <w:rFonts w:hint="eastAsia" w:ascii="仿宋" w:hAnsi="仿宋" w:cs="仿宋"/>
              </w:rPr>
              <w:t>2.55</w:t>
            </w:r>
          </w:p>
        </w:tc>
        <w:tc>
          <w:tcPr>
            <w:tcW w:w="1421" w:type="dxa"/>
          </w:tcPr>
          <w:p w14:paraId="59EBFD3A">
            <w:pPr>
              <w:spacing w:after="120"/>
              <w:rPr>
                <w:rFonts w:hint="eastAsia" w:ascii="仿宋" w:hAnsi="仿宋" w:cs="仿宋"/>
              </w:rPr>
            </w:pPr>
            <w:r>
              <w:rPr>
                <w:rFonts w:hint="eastAsia" w:ascii="仿宋" w:hAnsi="仿宋" w:cs="仿宋"/>
              </w:rPr>
              <w:t>2.55</w:t>
            </w:r>
          </w:p>
        </w:tc>
      </w:tr>
      <w:tr w14:paraId="0BBAF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17337A1D">
            <w:pPr>
              <w:spacing w:after="120"/>
              <w:rPr>
                <w:rFonts w:hint="eastAsia" w:ascii="仿宋" w:hAnsi="仿宋" w:cs="仿宋"/>
              </w:rPr>
            </w:pPr>
            <w:r>
              <w:rPr>
                <w:rFonts w:hint="eastAsia" w:ascii="仿宋" w:hAnsi="仿宋" w:cs="仿宋"/>
              </w:rPr>
              <w:t>项目制服务收入</w:t>
            </w:r>
          </w:p>
        </w:tc>
        <w:tc>
          <w:tcPr>
            <w:tcW w:w="1682" w:type="dxa"/>
          </w:tcPr>
          <w:p w14:paraId="323648E5">
            <w:pPr>
              <w:spacing w:after="120"/>
              <w:rPr>
                <w:rFonts w:hint="eastAsia" w:ascii="仿宋" w:hAnsi="仿宋" w:cs="仿宋"/>
              </w:rPr>
            </w:pPr>
            <w:r>
              <w:rPr>
                <w:rFonts w:hint="eastAsia" w:ascii="仿宋" w:hAnsi="仿宋" w:cs="仿宋"/>
              </w:rPr>
              <w:t>30.0</w:t>
            </w:r>
          </w:p>
        </w:tc>
        <w:tc>
          <w:tcPr>
            <w:tcW w:w="1420" w:type="dxa"/>
          </w:tcPr>
          <w:p w14:paraId="2665EAE0">
            <w:pPr>
              <w:spacing w:after="120"/>
              <w:rPr>
                <w:rFonts w:hint="eastAsia" w:ascii="仿宋" w:hAnsi="仿宋" w:cs="仿宋"/>
              </w:rPr>
            </w:pPr>
            <w:r>
              <w:rPr>
                <w:rFonts w:hint="eastAsia" w:ascii="仿宋" w:hAnsi="仿宋" w:cs="仿宋"/>
              </w:rPr>
              <w:t>100.0</w:t>
            </w:r>
          </w:p>
        </w:tc>
        <w:tc>
          <w:tcPr>
            <w:tcW w:w="1420" w:type="dxa"/>
          </w:tcPr>
          <w:p w14:paraId="17ACD128">
            <w:pPr>
              <w:spacing w:after="120"/>
              <w:rPr>
                <w:rFonts w:hint="eastAsia" w:ascii="仿宋" w:hAnsi="仿宋" w:cs="仿宋"/>
              </w:rPr>
            </w:pPr>
            <w:r>
              <w:rPr>
                <w:rFonts w:hint="eastAsia" w:ascii="仿宋" w:hAnsi="仿宋" w:cs="仿宋"/>
              </w:rPr>
              <w:t>200.0</w:t>
            </w:r>
          </w:p>
        </w:tc>
        <w:tc>
          <w:tcPr>
            <w:tcW w:w="1420" w:type="dxa"/>
          </w:tcPr>
          <w:p w14:paraId="55D1B3AE">
            <w:pPr>
              <w:spacing w:after="120"/>
              <w:rPr>
                <w:rFonts w:hint="eastAsia" w:ascii="仿宋" w:hAnsi="仿宋" w:cs="仿宋"/>
              </w:rPr>
            </w:pPr>
            <w:r>
              <w:rPr>
                <w:rFonts w:hint="eastAsia" w:ascii="仿宋" w:hAnsi="仿宋" w:cs="仿宋"/>
              </w:rPr>
              <w:t>300.0</w:t>
            </w:r>
          </w:p>
        </w:tc>
        <w:tc>
          <w:tcPr>
            <w:tcW w:w="1421" w:type="dxa"/>
          </w:tcPr>
          <w:p w14:paraId="7D874BB8">
            <w:pPr>
              <w:spacing w:after="120"/>
              <w:rPr>
                <w:rFonts w:hint="eastAsia" w:ascii="仿宋" w:hAnsi="仿宋" w:cs="仿宋"/>
              </w:rPr>
            </w:pPr>
            <w:r>
              <w:rPr>
                <w:rFonts w:hint="eastAsia" w:ascii="仿宋" w:hAnsi="仿宋" w:cs="仿宋"/>
              </w:rPr>
              <w:t>400.0</w:t>
            </w:r>
          </w:p>
        </w:tc>
      </w:tr>
      <w:tr w14:paraId="0E54C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2C5637A4">
            <w:pPr>
              <w:spacing w:after="120"/>
              <w:rPr>
                <w:rFonts w:hint="eastAsia" w:ascii="仿宋" w:hAnsi="仿宋" w:cs="仿宋"/>
              </w:rPr>
            </w:pPr>
            <w:r>
              <w:rPr>
                <w:rFonts w:hint="eastAsia" w:ascii="仿宋" w:hAnsi="仿宋" w:cs="仿宋"/>
              </w:rPr>
              <w:t>年度总收入</w:t>
            </w:r>
          </w:p>
        </w:tc>
        <w:tc>
          <w:tcPr>
            <w:tcW w:w="1682" w:type="dxa"/>
          </w:tcPr>
          <w:p w14:paraId="43C9CA65">
            <w:pPr>
              <w:spacing w:after="120"/>
              <w:rPr>
                <w:rFonts w:hint="eastAsia" w:ascii="仿宋" w:hAnsi="仿宋" w:cs="仿宋"/>
              </w:rPr>
            </w:pPr>
            <w:r>
              <w:rPr>
                <w:rFonts w:hint="eastAsia" w:ascii="仿宋" w:hAnsi="仿宋" w:cs="仿宋"/>
              </w:rPr>
              <w:t>50.4</w:t>
            </w:r>
          </w:p>
        </w:tc>
        <w:tc>
          <w:tcPr>
            <w:tcW w:w="1420" w:type="dxa"/>
          </w:tcPr>
          <w:p w14:paraId="28271F02">
            <w:pPr>
              <w:spacing w:after="120"/>
              <w:rPr>
                <w:rFonts w:hint="eastAsia" w:ascii="仿宋" w:hAnsi="仿宋" w:cs="仿宋"/>
              </w:rPr>
            </w:pPr>
            <w:r>
              <w:rPr>
                <w:rFonts w:hint="eastAsia" w:ascii="仿宋" w:hAnsi="仿宋" w:cs="仿宋"/>
              </w:rPr>
              <w:t>189.3</w:t>
            </w:r>
          </w:p>
        </w:tc>
        <w:tc>
          <w:tcPr>
            <w:tcW w:w="1420" w:type="dxa"/>
          </w:tcPr>
          <w:p w14:paraId="0C85DCC4">
            <w:pPr>
              <w:spacing w:after="120"/>
              <w:rPr>
                <w:rFonts w:hint="eastAsia" w:ascii="仿宋" w:hAnsi="仿宋" w:cs="仿宋"/>
              </w:rPr>
            </w:pPr>
            <w:r>
              <w:rPr>
                <w:rFonts w:hint="eastAsia" w:ascii="仿宋" w:hAnsi="仿宋" w:cs="仿宋"/>
              </w:rPr>
              <w:t>429.5</w:t>
            </w:r>
          </w:p>
        </w:tc>
        <w:tc>
          <w:tcPr>
            <w:tcW w:w="1420" w:type="dxa"/>
          </w:tcPr>
          <w:p w14:paraId="0C7178C1">
            <w:pPr>
              <w:spacing w:after="120"/>
              <w:rPr>
                <w:rFonts w:hint="eastAsia" w:ascii="仿宋" w:hAnsi="仿宋" w:cs="仿宋"/>
              </w:rPr>
            </w:pPr>
            <w:r>
              <w:rPr>
                <w:rFonts w:hint="eastAsia" w:ascii="仿宋" w:hAnsi="仿宋" w:cs="仿宋"/>
              </w:rPr>
              <w:t>759.0</w:t>
            </w:r>
          </w:p>
        </w:tc>
        <w:tc>
          <w:tcPr>
            <w:tcW w:w="1421" w:type="dxa"/>
          </w:tcPr>
          <w:p w14:paraId="3F28829B">
            <w:pPr>
              <w:spacing w:after="120"/>
              <w:rPr>
                <w:rFonts w:hint="eastAsia" w:ascii="仿宋" w:hAnsi="仿宋" w:cs="仿宋"/>
              </w:rPr>
            </w:pPr>
            <w:r>
              <w:rPr>
                <w:rFonts w:hint="eastAsia" w:ascii="仿宋" w:hAnsi="仿宋" w:cs="仿宋"/>
              </w:rPr>
              <w:t>1139.5</w:t>
            </w:r>
          </w:p>
        </w:tc>
      </w:tr>
      <w:tr w14:paraId="116CD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55" w:type="dxa"/>
            <w:gridSpan w:val="6"/>
          </w:tcPr>
          <w:p w14:paraId="0559560E">
            <w:pPr>
              <w:spacing w:after="120"/>
              <w:rPr>
                <w:rFonts w:hint="eastAsia" w:ascii="仿宋" w:hAnsi="仿宋" w:cs="仿宋"/>
              </w:rPr>
            </w:pPr>
            <w:r>
              <w:rPr>
                <w:rFonts w:hint="eastAsia" w:ascii="仿宋" w:hAnsi="仿宋" w:cs="仿宋"/>
              </w:rPr>
              <w:t>市场投入与效率指标</w:t>
            </w:r>
          </w:p>
        </w:tc>
      </w:tr>
      <w:tr w14:paraId="0E417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096C3DBE">
            <w:pPr>
              <w:spacing w:after="120"/>
              <w:rPr>
                <w:rFonts w:hint="eastAsia" w:ascii="仿宋" w:hAnsi="仿宋" w:cs="仿宋"/>
              </w:rPr>
            </w:pPr>
            <w:r>
              <w:rPr>
                <w:rFonts w:hint="eastAsia" w:ascii="仿宋" w:hAnsi="仿宋" w:cs="仿宋"/>
              </w:rPr>
              <w:t>市场总投入（万元）</w:t>
            </w:r>
          </w:p>
        </w:tc>
        <w:tc>
          <w:tcPr>
            <w:tcW w:w="1682" w:type="dxa"/>
          </w:tcPr>
          <w:p w14:paraId="4021AEAA">
            <w:pPr>
              <w:spacing w:after="120"/>
              <w:rPr>
                <w:rFonts w:hint="eastAsia" w:ascii="仿宋" w:hAnsi="仿宋" w:cs="仿宋"/>
              </w:rPr>
            </w:pPr>
            <w:r>
              <w:rPr>
                <w:rFonts w:hint="eastAsia" w:ascii="仿宋" w:hAnsi="仿宋" w:cs="仿宋"/>
              </w:rPr>
              <w:t>15.1</w:t>
            </w:r>
          </w:p>
        </w:tc>
        <w:tc>
          <w:tcPr>
            <w:tcW w:w="1420" w:type="dxa"/>
          </w:tcPr>
          <w:p w14:paraId="36DC2425">
            <w:pPr>
              <w:spacing w:after="120"/>
              <w:rPr>
                <w:rFonts w:hint="eastAsia" w:ascii="仿宋" w:hAnsi="仿宋" w:cs="仿宋"/>
              </w:rPr>
            </w:pPr>
            <w:r>
              <w:rPr>
                <w:rFonts w:hint="eastAsia" w:ascii="仿宋" w:hAnsi="仿宋" w:cs="仿宋"/>
              </w:rPr>
              <w:t>56.8</w:t>
            </w:r>
          </w:p>
        </w:tc>
        <w:tc>
          <w:tcPr>
            <w:tcW w:w="1420" w:type="dxa"/>
          </w:tcPr>
          <w:p w14:paraId="0003DDBA">
            <w:pPr>
              <w:spacing w:after="120"/>
              <w:rPr>
                <w:rFonts w:hint="eastAsia" w:ascii="仿宋" w:hAnsi="仿宋" w:cs="仿宋"/>
              </w:rPr>
            </w:pPr>
            <w:r>
              <w:rPr>
                <w:rFonts w:hint="eastAsia" w:ascii="仿宋" w:hAnsi="仿宋" w:cs="仿宋"/>
              </w:rPr>
              <w:t>128.9</w:t>
            </w:r>
          </w:p>
        </w:tc>
        <w:tc>
          <w:tcPr>
            <w:tcW w:w="1420" w:type="dxa"/>
          </w:tcPr>
          <w:p w14:paraId="77C690D8">
            <w:pPr>
              <w:spacing w:after="120"/>
              <w:rPr>
                <w:rFonts w:hint="eastAsia" w:ascii="仿宋" w:hAnsi="仿宋" w:cs="仿宋"/>
              </w:rPr>
            </w:pPr>
            <w:r>
              <w:rPr>
                <w:rFonts w:hint="eastAsia" w:ascii="仿宋" w:hAnsi="仿宋" w:cs="仿宋"/>
              </w:rPr>
              <w:t>227.7</w:t>
            </w:r>
          </w:p>
        </w:tc>
        <w:tc>
          <w:tcPr>
            <w:tcW w:w="1421" w:type="dxa"/>
          </w:tcPr>
          <w:p w14:paraId="493B95C6">
            <w:pPr>
              <w:spacing w:after="120"/>
              <w:rPr>
                <w:rFonts w:hint="eastAsia" w:ascii="仿宋" w:hAnsi="仿宋" w:cs="仿宋"/>
              </w:rPr>
            </w:pPr>
            <w:r>
              <w:rPr>
                <w:rFonts w:hint="eastAsia" w:ascii="仿宋" w:hAnsi="仿宋" w:cs="仿宋"/>
              </w:rPr>
              <w:t>341.9</w:t>
            </w:r>
          </w:p>
        </w:tc>
      </w:tr>
      <w:tr w14:paraId="0A4E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487561F4">
            <w:pPr>
              <w:spacing w:after="120"/>
              <w:rPr>
                <w:rFonts w:hint="eastAsia" w:ascii="仿宋" w:hAnsi="仿宋" w:cs="仿宋"/>
              </w:rPr>
            </w:pPr>
            <w:r>
              <w:rPr>
                <w:rFonts w:hint="eastAsia" w:ascii="仿宋" w:hAnsi="仿宋" w:cs="仿宋"/>
              </w:rPr>
              <w:t>客户获取成本-CAC（万元）</w:t>
            </w:r>
          </w:p>
        </w:tc>
        <w:tc>
          <w:tcPr>
            <w:tcW w:w="1682" w:type="dxa"/>
          </w:tcPr>
          <w:p w14:paraId="2BC3B4A3">
            <w:pPr>
              <w:spacing w:after="120"/>
              <w:rPr>
                <w:rFonts w:hint="eastAsia" w:ascii="仿宋" w:hAnsi="仿宋" w:cs="仿宋"/>
              </w:rPr>
            </w:pPr>
            <w:r>
              <w:rPr>
                <w:rFonts w:hint="eastAsia" w:ascii="仿宋" w:hAnsi="仿宋" w:cs="仿宋"/>
              </w:rPr>
              <w:t>1.89</w:t>
            </w:r>
          </w:p>
        </w:tc>
        <w:tc>
          <w:tcPr>
            <w:tcW w:w="1420" w:type="dxa"/>
          </w:tcPr>
          <w:p w14:paraId="55ADB077">
            <w:pPr>
              <w:spacing w:after="120"/>
              <w:rPr>
                <w:rFonts w:hint="eastAsia" w:ascii="仿宋" w:hAnsi="仿宋" w:cs="仿宋"/>
              </w:rPr>
            </w:pPr>
            <w:r>
              <w:rPr>
                <w:rFonts w:hint="eastAsia" w:ascii="仿宋" w:hAnsi="仿宋" w:cs="仿宋"/>
              </w:rPr>
              <w:t>1.89</w:t>
            </w:r>
          </w:p>
        </w:tc>
        <w:tc>
          <w:tcPr>
            <w:tcW w:w="1420" w:type="dxa"/>
          </w:tcPr>
          <w:p w14:paraId="38B8AA01">
            <w:pPr>
              <w:spacing w:after="120"/>
              <w:rPr>
                <w:rFonts w:hint="eastAsia" w:ascii="仿宋" w:hAnsi="仿宋" w:cs="仿宋"/>
              </w:rPr>
            </w:pPr>
            <w:r>
              <w:rPr>
                <w:rFonts w:hint="eastAsia" w:ascii="仿宋" w:hAnsi="仿宋" w:cs="仿宋"/>
              </w:rPr>
              <w:t>2.08</w:t>
            </w:r>
          </w:p>
        </w:tc>
        <w:tc>
          <w:tcPr>
            <w:tcW w:w="1420" w:type="dxa"/>
          </w:tcPr>
          <w:p w14:paraId="5F27947C">
            <w:pPr>
              <w:spacing w:after="120"/>
              <w:rPr>
                <w:rFonts w:hint="eastAsia" w:ascii="仿宋" w:hAnsi="仿宋" w:cs="仿宋"/>
              </w:rPr>
            </w:pPr>
            <w:r>
              <w:rPr>
                <w:rFonts w:hint="eastAsia" w:ascii="仿宋" w:hAnsi="仿宋" w:cs="仿宋"/>
              </w:rPr>
              <w:t>2.21</w:t>
            </w:r>
          </w:p>
        </w:tc>
        <w:tc>
          <w:tcPr>
            <w:tcW w:w="1421" w:type="dxa"/>
          </w:tcPr>
          <w:p w14:paraId="44F08870">
            <w:pPr>
              <w:spacing w:after="120"/>
              <w:rPr>
                <w:rFonts w:hint="eastAsia" w:ascii="仿宋" w:hAnsi="仿宋" w:cs="仿宋"/>
              </w:rPr>
            </w:pPr>
            <w:r>
              <w:rPr>
                <w:rFonts w:hint="eastAsia" w:ascii="仿宋" w:hAnsi="仿宋" w:cs="仿宋"/>
              </w:rPr>
              <w:t>2.41</w:t>
            </w:r>
          </w:p>
        </w:tc>
      </w:tr>
      <w:tr w14:paraId="72C0F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2A65B225">
            <w:pPr>
              <w:spacing w:after="120"/>
              <w:rPr>
                <w:rFonts w:hint="eastAsia" w:ascii="仿宋" w:hAnsi="仿宋" w:cs="仿宋"/>
              </w:rPr>
            </w:pPr>
            <w:r>
              <w:rPr>
                <w:rFonts w:hint="eastAsia" w:ascii="仿宋" w:hAnsi="仿宋" w:cs="仿宋"/>
              </w:rPr>
              <w:t>客户终身价值-LTV（万元）</w:t>
            </w:r>
          </w:p>
        </w:tc>
        <w:tc>
          <w:tcPr>
            <w:tcW w:w="1682" w:type="dxa"/>
          </w:tcPr>
          <w:p w14:paraId="54127B8A">
            <w:pPr>
              <w:spacing w:after="120"/>
              <w:rPr>
                <w:rFonts w:hint="eastAsia" w:ascii="仿宋" w:hAnsi="仿宋" w:cs="仿宋"/>
              </w:rPr>
            </w:pPr>
            <w:r>
              <w:rPr>
                <w:rFonts w:hint="eastAsia" w:ascii="仿宋" w:hAnsi="仿宋" w:cs="仿宋"/>
              </w:rPr>
              <w:t>17.0</w:t>
            </w:r>
          </w:p>
        </w:tc>
        <w:tc>
          <w:tcPr>
            <w:tcW w:w="1420" w:type="dxa"/>
          </w:tcPr>
          <w:p w14:paraId="062AD216">
            <w:pPr>
              <w:spacing w:after="120"/>
              <w:rPr>
                <w:rFonts w:hint="eastAsia" w:ascii="仿宋" w:hAnsi="仿宋" w:cs="仿宋"/>
              </w:rPr>
            </w:pPr>
            <w:r>
              <w:rPr>
                <w:rFonts w:hint="eastAsia" w:ascii="仿宋" w:hAnsi="仿宋" w:cs="仿宋"/>
              </w:rPr>
              <w:t>17.0</w:t>
            </w:r>
          </w:p>
        </w:tc>
        <w:tc>
          <w:tcPr>
            <w:tcW w:w="1420" w:type="dxa"/>
          </w:tcPr>
          <w:p w14:paraId="01BCB842">
            <w:pPr>
              <w:spacing w:after="120"/>
              <w:rPr>
                <w:rFonts w:hint="eastAsia" w:ascii="仿宋" w:hAnsi="仿宋" w:cs="仿宋"/>
              </w:rPr>
            </w:pPr>
            <w:r>
              <w:rPr>
                <w:rFonts w:hint="eastAsia" w:ascii="仿宋" w:hAnsi="仿宋" w:cs="仿宋"/>
              </w:rPr>
              <w:t>17.0</w:t>
            </w:r>
          </w:p>
        </w:tc>
        <w:tc>
          <w:tcPr>
            <w:tcW w:w="1420" w:type="dxa"/>
          </w:tcPr>
          <w:p w14:paraId="76118DBC">
            <w:pPr>
              <w:spacing w:after="120"/>
              <w:rPr>
                <w:rFonts w:hint="eastAsia" w:ascii="仿宋" w:hAnsi="仿宋" w:cs="仿宋"/>
              </w:rPr>
            </w:pPr>
            <w:r>
              <w:rPr>
                <w:rFonts w:hint="eastAsia" w:ascii="仿宋" w:hAnsi="仿宋" w:cs="仿宋"/>
              </w:rPr>
              <w:t>17.0</w:t>
            </w:r>
          </w:p>
        </w:tc>
        <w:tc>
          <w:tcPr>
            <w:tcW w:w="1421" w:type="dxa"/>
          </w:tcPr>
          <w:p w14:paraId="141FF9D8">
            <w:pPr>
              <w:spacing w:after="120"/>
              <w:rPr>
                <w:rFonts w:hint="eastAsia" w:ascii="仿宋" w:hAnsi="仿宋" w:cs="仿宋"/>
              </w:rPr>
            </w:pPr>
            <w:r>
              <w:rPr>
                <w:rFonts w:hint="eastAsia" w:ascii="仿宋" w:hAnsi="仿宋" w:cs="仿宋"/>
              </w:rPr>
              <w:t>17.0</w:t>
            </w:r>
          </w:p>
        </w:tc>
      </w:tr>
      <w:tr w14:paraId="5E558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2" w:type="dxa"/>
          </w:tcPr>
          <w:p w14:paraId="4D065739">
            <w:pPr>
              <w:spacing w:after="120"/>
              <w:rPr>
                <w:rFonts w:hint="eastAsia" w:ascii="仿宋" w:hAnsi="仿宋" w:cs="仿宋"/>
              </w:rPr>
            </w:pPr>
            <w:r>
              <w:rPr>
                <w:rFonts w:hint="eastAsia" w:ascii="仿宋" w:hAnsi="仿宋" w:cs="仿宋"/>
              </w:rPr>
              <w:t>LTV/CAC比率</w:t>
            </w:r>
          </w:p>
        </w:tc>
        <w:tc>
          <w:tcPr>
            <w:tcW w:w="1682" w:type="dxa"/>
          </w:tcPr>
          <w:p w14:paraId="0E59947C">
            <w:pPr>
              <w:spacing w:after="120"/>
              <w:rPr>
                <w:rFonts w:hint="eastAsia" w:ascii="仿宋" w:hAnsi="仿宋" w:cs="仿宋"/>
              </w:rPr>
            </w:pPr>
            <w:r>
              <w:rPr>
                <w:rFonts w:hint="eastAsia" w:ascii="仿宋" w:hAnsi="仿宋" w:cs="仿宋"/>
              </w:rPr>
              <w:t>9.0</w:t>
            </w:r>
          </w:p>
        </w:tc>
        <w:tc>
          <w:tcPr>
            <w:tcW w:w="1420" w:type="dxa"/>
          </w:tcPr>
          <w:p w14:paraId="7805DF00">
            <w:pPr>
              <w:spacing w:after="120"/>
              <w:rPr>
                <w:rFonts w:hint="eastAsia" w:ascii="仿宋" w:hAnsi="仿宋" w:cs="仿宋"/>
              </w:rPr>
            </w:pPr>
            <w:r>
              <w:rPr>
                <w:rFonts w:hint="eastAsia" w:ascii="仿宋" w:hAnsi="仿宋" w:cs="仿宋"/>
              </w:rPr>
              <w:t>9.0</w:t>
            </w:r>
          </w:p>
        </w:tc>
        <w:tc>
          <w:tcPr>
            <w:tcW w:w="1420" w:type="dxa"/>
          </w:tcPr>
          <w:p w14:paraId="45A48539">
            <w:pPr>
              <w:spacing w:after="120"/>
              <w:rPr>
                <w:rFonts w:hint="eastAsia" w:ascii="仿宋" w:hAnsi="仿宋" w:cs="仿宋"/>
              </w:rPr>
            </w:pPr>
            <w:r>
              <w:rPr>
                <w:rFonts w:hint="eastAsia" w:ascii="仿宋" w:hAnsi="仿宋" w:cs="仿宋"/>
              </w:rPr>
              <w:t>8.2</w:t>
            </w:r>
          </w:p>
        </w:tc>
        <w:tc>
          <w:tcPr>
            <w:tcW w:w="1420" w:type="dxa"/>
          </w:tcPr>
          <w:p w14:paraId="4F0DBEDE">
            <w:pPr>
              <w:spacing w:after="120"/>
              <w:rPr>
                <w:rFonts w:hint="eastAsia" w:ascii="仿宋" w:hAnsi="仿宋" w:cs="仿宋"/>
              </w:rPr>
            </w:pPr>
            <w:r>
              <w:rPr>
                <w:rFonts w:hint="eastAsia" w:ascii="仿宋" w:hAnsi="仿宋" w:cs="仿宋"/>
              </w:rPr>
              <w:t>7.7</w:t>
            </w:r>
          </w:p>
        </w:tc>
        <w:tc>
          <w:tcPr>
            <w:tcW w:w="1421" w:type="dxa"/>
          </w:tcPr>
          <w:p w14:paraId="462629EC">
            <w:pPr>
              <w:spacing w:after="120"/>
              <w:rPr>
                <w:rFonts w:hint="eastAsia" w:ascii="仿宋" w:hAnsi="仿宋" w:cs="仿宋"/>
              </w:rPr>
            </w:pPr>
            <w:r>
              <w:rPr>
                <w:rFonts w:hint="eastAsia" w:ascii="仿宋" w:hAnsi="仿宋" w:cs="仿宋"/>
              </w:rPr>
              <w:t>7.1</w:t>
            </w:r>
          </w:p>
        </w:tc>
      </w:tr>
    </w:tbl>
    <w:p w14:paraId="51C05BC1">
      <w:pPr>
        <w:spacing w:after="120"/>
        <w:ind w:firstLine="720" w:firstLineChars="300"/>
        <w:rPr>
          <w:rFonts w:hint="eastAsia" w:ascii="仿宋" w:hAnsi="仿宋" w:cs="仿宋"/>
        </w:rPr>
      </w:pPr>
      <w:r>
        <w:rPr>
          <w:rFonts w:hint="eastAsia" w:ascii="仿宋" w:hAnsi="仿宋" w:cs="仿宋"/>
        </w:rPr>
        <w:t>收入预测说明：</w:t>
      </w:r>
    </w:p>
    <w:p w14:paraId="01E8AB59">
      <w:pPr>
        <w:spacing w:after="120"/>
        <w:ind w:firstLine="720" w:firstLineChars="300"/>
        <w:rPr>
          <w:rFonts w:hint="eastAsia" w:ascii="仿宋" w:hAnsi="仿宋" w:cs="仿宋"/>
        </w:rPr>
      </w:pPr>
      <w:r>
        <w:rPr>
          <w:rFonts w:hint="eastAsia" w:ascii="仿宋" w:hAnsi="仿宋" w:cs="仿宋"/>
        </w:rPr>
        <w:t>（1）单价说明：假设SaaS订阅标准版单价为7000元/月，专业版为10500元/月，项目定制化为40万-120万元/个</w:t>
      </w:r>
    </w:p>
    <w:p w14:paraId="0A09383C">
      <w:pPr>
        <w:spacing w:after="120"/>
        <w:ind w:firstLine="720" w:firstLineChars="300"/>
        <w:rPr>
          <w:rFonts w:hint="eastAsia" w:ascii="仿宋" w:hAnsi="仿宋" w:cs="仿宋"/>
        </w:rPr>
      </w:pPr>
      <w:r>
        <w:rPr>
          <w:rFonts w:hint="eastAsia" w:ascii="仿宋" w:hAnsi="仿宋" w:cs="仿宋"/>
        </w:rPr>
        <w:t>（2）销量说明：假设公司运营初期，市场客户倾向于使用我司产品，随着公司业务发展和客户渗透，每一阶段的客户增长都有对应的产品成熟度、市场认知度和销售能力作为支撑</w:t>
      </w:r>
    </w:p>
    <w:p w14:paraId="07C97901">
      <w:pPr>
        <w:pStyle w:val="5"/>
        <w:spacing w:after="120"/>
      </w:pPr>
      <w:r>
        <w:rPr>
          <w:rFonts w:hint="eastAsia"/>
        </w:rPr>
        <w:t>9.3.3 成本假设</w:t>
      </w:r>
    </w:p>
    <w:tbl>
      <w:tblPr>
        <w:tblStyle w:val="13"/>
        <w:tblW w:w="9415" w:type="dxa"/>
        <w:tblInd w:w="-8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3" w:author="Tw H" w:date="2025-12-05T17:04:00Z">
          <w:tblPr>
            <w:tblStyle w:val="13"/>
            <w:tblW w:w="94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456"/>
        <w:gridCol w:w="1701"/>
        <w:gridCol w:w="1560"/>
        <w:gridCol w:w="1559"/>
        <w:gridCol w:w="1559"/>
        <w:gridCol w:w="1580"/>
        <w:tblGridChange w:id="4">
          <w:tblGrid>
            <w:gridCol w:w="1456"/>
            <w:gridCol w:w="1701"/>
            <w:gridCol w:w="1560"/>
            <w:gridCol w:w="1842"/>
            <w:gridCol w:w="1560"/>
            <w:gridCol w:w="1296"/>
          </w:tblGrid>
        </w:tblGridChange>
      </w:tblGrid>
      <w:tr w14:paraId="30753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6" w:author="Tw H" w:date="2025-12-05T17:04:00Z">
              <w:tcPr>
                <w:tcW w:w="1456" w:type="dxa"/>
              </w:tcPr>
            </w:tcPrChange>
          </w:tcPr>
          <w:p w14:paraId="1D867054">
            <w:pPr>
              <w:spacing w:after="120"/>
              <w:ind w:firstLine="720" w:firstLineChars="300"/>
              <w:rPr>
                <w:rFonts w:hint="eastAsia" w:ascii="仿宋" w:hAnsi="仿宋" w:cs="仿宋"/>
              </w:rPr>
            </w:pPr>
            <w:r>
              <w:rPr>
                <w:rFonts w:hint="eastAsia" w:ascii="仿宋" w:hAnsi="仿宋" w:cs="仿宋"/>
              </w:rPr>
              <w:t>项目</w:t>
            </w:r>
          </w:p>
        </w:tc>
        <w:tc>
          <w:tcPr>
            <w:tcW w:w="1701" w:type="dxa"/>
            <w:tcPrChange w:id="7" w:author="Tw H" w:date="2025-12-05T17:04:00Z">
              <w:tcPr>
                <w:tcW w:w="1701" w:type="dxa"/>
              </w:tcPr>
            </w:tcPrChange>
          </w:tcPr>
          <w:p w14:paraId="01029D78">
            <w:pPr>
              <w:spacing w:after="120"/>
              <w:ind w:firstLine="720" w:firstLineChars="300"/>
              <w:rPr>
                <w:rFonts w:hint="eastAsia" w:ascii="仿宋" w:hAnsi="仿宋" w:cs="仿宋"/>
              </w:rPr>
            </w:pPr>
            <w:r>
              <w:rPr>
                <w:rFonts w:hint="eastAsia" w:ascii="仿宋" w:hAnsi="仿宋" w:cs="仿宋"/>
              </w:rPr>
              <w:t>2026（首年）</w:t>
            </w:r>
          </w:p>
        </w:tc>
        <w:tc>
          <w:tcPr>
            <w:tcW w:w="1560" w:type="dxa"/>
            <w:tcPrChange w:id="8" w:author="Tw H" w:date="2025-12-05T17:04:00Z">
              <w:tcPr>
                <w:tcW w:w="1560" w:type="dxa"/>
              </w:tcPr>
            </w:tcPrChange>
          </w:tcPr>
          <w:p w14:paraId="723CACA0">
            <w:pPr>
              <w:spacing w:after="120"/>
              <w:ind w:firstLine="720" w:firstLineChars="300"/>
              <w:rPr>
                <w:rFonts w:hint="eastAsia" w:ascii="仿宋" w:hAnsi="仿宋" w:cs="仿宋"/>
              </w:rPr>
            </w:pPr>
            <w:r>
              <w:rPr>
                <w:rFonts w:hint="eastAsia" w:ascii="仿宋" w:hAnsi="仿宋" w:cs="仿宋"/>
              </w:rPr>
              <w:t>2027</w:t>
            </w:r>
          </w:p>
        </w:tc>
        <w:tc>
          <w:tcPr>
            <w:tcW w:w="1559" w:type="dxa"/>
            <w:tcPrChange w:id="9" w:author="Tw H" w:date="2025-12-05T17:04:00Z">
              <w:tcPr>
                <w:tcW w:w="1842" w:type="dxa"/>
              </w:tcPr>
            </w:tcPrChange>
          </w:tcPr>
          <w:p w14:paraId="3CD31403">
            <w:pPr>
              <w:spacing w:after="120"/>
              <w:ind w:firstLine="720" w:firstLineChars="300"/>
              <w:rPr>
                <w:rFonts w:hint="eastAsia" w:ascii="仿宋" w:hAnsi="仿宋" w:cs="仿宋"/>
              </w:rPr>
            </w:pPr>
            <w:r>
              <w:rPr>
                <w:rFonts w:hint="eastAsia" w:ascii="仿宋" w:hAnsi="仿宋" w:cs="仿宋"/>
              </w:rPr>
              <w:t>2028</w:t>
            </w:r>
          </w:p>
        </w:tc>
        <w:tc>
          <w:tcPr>
            <w:tcW w:w="1559" w:type="dxa"/>
            <w:tcPrChange w:id="10" w:author="Tw H" w:date="2025-12-05T17:04:00Z">
              <w:tcPr>
                <w:tcW w:w="1560" w:type="dxa"/>
              </w:tcPr>
            </w:tcPrChange>
          </w:tcPr>
          <w:p w14:paraId="4D2D307F">
            <w:pPr>
              <w:spacing w:after="120"/>
              <w:ind w:firstLine="720" w:firstLineChars="300"/>
              <w:rPr>
                <w:rFonts w:hint="eastAsia" w:ascii="仿宋" w:hAnsi="仿宋" w:cs="仿宋"/>
              </w:rPr>
            </w:pPr>
            <w:r>
              <w:rPr>
                <w:rFonts w:hint="eastAsia" w:ascii="仿宋" w:hAnsi="仿宋" w:cs="仿宋"/>
              </w:rPr>
              <w:t>2029</w:t>
            </w:r>
          </w:p>
        </w:tc>
        <w:tc>
          <w:tcPr>
            <w:tcW w:w="1580" w:type="dxa"/>
            <w:tcPrChange w:id="11" w:author="Tw H" w:date="2025-12-05T17:04:00Z">
              <w:tcPr>
                <w:tcW w:w="1296" w:type="dxa"/>
              </w:tcPr>
            </w:tcPrChange>
          </w:tcPr>
          <w:p w14:paraId="25FBCFB1">
            <w:pPr>
              <w:spacing w:after="120"/>
              <w:ind w:firstLine="720" w:firstLineChars="300"/>
              <w:rPr>
                <w:rFonts w:hint="eastAsia" w:ascii="仿宋" w:hAnsi="仿宋" w:cs="仿宋"/>
              </w:rPr>
            </w:pPr>
            <w:r>
              <w:rPr>
                <w:rFonts w:hint="eastAsia" w:ascii="仿宋" w:hAnsi="仿宋" w:cs="仿宋"/>
              </w:rPr>
              <w:t>2030</w:t>
            </w:r>
          </w:p>
        </w:tc>
      </w:tr>
      <w:tr w14:paraId="544AB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13" w:author="Tw H" w:date="2025-12-05T17:04:00Z">
              <w:tcPr>
                <w:tcW w:w="1456" w:type="dxa"/>
              </w:tcPr>
            </w:tcPrChange>
          </w:tcPr>
          <w:p w14:paraId="49232640">
            <w:pPr>
              <w:spacing w:after="120"/>
              <w:ind w:firstLine="720" w:firstLineChars="300"/>
              <w:rPr>
                <w:rFonts w:hint="eastAsia" w:ascii="仿宋" w:hAnsi="仿宋" w:cs="仿宋"/>
              </w:rPr>
            </w:pPr>
            <w:r>
              <w:rPr>
                <w:rFonts w:hint="eastAsia" w:ascii="仿宋" w:hAnsi="仿宋" w:cs="仿宋"/>
              </w:rPr>
              <w:t>云服务与数据成本（万元）</w:t>
            </w:r>
          </w:p>
        </w:tc>
        <w:tc>
          <w:tcPr>
            <w:tcW w:w="1701" w:type="dxa"/>
            <w:tcPrChange w:id="14" w:author="Tw H" w:date="2025-12-05T17:04:00Z">
              <w:tcPr>
                <w:tcW w:w="1701" w:type="dxa"/>
              </w:tcPr>
            </w:tcPrChange>
          </w:tcPr>
          <w:p w14:paraId="3EB0340D">
            <w:pPr>
              <w:spacing w:after="120"/>
              <w:ind w:firstLine="720" w:firstLineChars="300"/>
              <w:rPr>
                <w:rFonts w:hint="eastAsia" w:ascii="仿宋" w:hAnsi="仿宋" w:cs="仿宋"/>
              </w:rPr>
            </w:pPr>
            <w:r>
              <w:rPr>
                <w:rFonts w:hint="eastAsia" w:ascii="仿宋" w:hAnsi="仿宋" w:cs="仿宋"/>
              </w:rPr>
              <w:t>5.0</w:t>
            </w:r>
          </w:p>
        </w:tc>
        <w:tc>
          <w:tcPr>
            <w:tcW w:w="1560" w:type="dxa"/>
            <w:tcPrChange w:id="15" w:author="Tw H" w:date="2025-12-05T17:04:00Z">
              <w:tcPr>
                <w:tcW w:w="1560" w:type="dxa"/>
              </w:tcPr>
            </w:tcPrChange>
          </w:tcPr>
          <w:p w14:paraId="18E3CE54">
            <w:pPr>
              <w:spacing w:after="120"/>
              <w:ind w:firstLine="720" w:firstLineChars="300"/>
              <w:rPr>
                <w:rFonts w:hint="eastAsia" w:ascii="仿宋" w:hAnsi="仿宋" w:cs="仿宋"/>
              </w:rPr>
            </w:pPr>
            <w:r>
              <w:rPr>
                <w:rFonts w:hint="eastAsia" w:ascii="仿宋" w:hAnsi="仿宋" w:cs="仿宋"/>
              </w:rPr>
              <w:t>18.9</w:t>
            </w:r>
          </w:p>
        </w:tc>
        <w:tc>
          <w:tcPr>
            <w:tcW w:w="1559" w:type="dxa"/>
            <w:tcPrChange w:id="16" w:author="Tw H" w:date="2025-12-05T17:04:00Z">
              <w:tcPr>
                <w:tcW w:w="1842" w:type="dxa"/>
              </w:tcPr>
            </w:tcPrChange>
          </w:tcPr>
          <w:p w14:paraId="23923D51">
            <w:pPr>
              <w:spacing w:after="120"/>
              <w:ind w:firstLine="720" w:firstLineChars="300"/>
              <w:rPr>
                <w:rFonts w:hint="eastAsia" w:ascii="仿宋" w:hAnsi="仿宋" w:cs="仿宋"/>
              </w:rPr>
            </w:pPr>
            <w:r>
              <w:rPr>
                <w:rFonts w:hint="eastAsia" w:ascii="仿宋" w:hAnsi="仿宋" w:cs="仿宋"/>
              </w:rPr>
              <w:t>43.0</w:t>
            </w:r>
          </w:p>
        </w:tc>
        <w:tc>
          <w:tcPr>
            <w:tcW w:w="1559" w:type="dxa"/>
            <w:tcPrChange w:id="17" w:author="Tw H" w:date="2025-12-05T17:04:00Z">
              <w:tcPr>
                <w:tcW w:w="1560" w:type="dxa"/>
              </w:tcPr>
            </w:tcPrChange>
          </w:tcPr>
          <w:p w14:paraId="3B2F4A15">
            <w:pPr>
              <w:spacing w:after="120"/>
              <w:ind w:firstLine="720" w:firstLineChars="300"/>
              <w:rPr>
                <w:rFonts w:hint="eastAsia" w:ascii="仿宋" w:hAnsi="仿宋" w:cs="仿宋"/>
              </w:rPr>
            </w:pPr>
            <w:r>
              <w:rPr>
                <w:rFonts w:hint="eastAsia" w:ascii="仿宋" w:hAnsi="仿宋" w:cs="仿宋"/>
              </w:rPr>
              <w:t>75.9</w:t>
            </w:r>
          </w:p>
        </w:tc>
        <w:tc>
          <w:tcPr>
            <w:tcW w:w="1580" w:type="dxa"/>
            <w:tcPrChange w:id="18" w:author="Tw H" w:date="2025-12-05T17:04:00Z">
              <w:tcPr>
                <w:tcW w:w="1296" w:type="dxa"/>
              </w:tcPr>
            </w:tcPrChange>
          </w:tcPr>
          <w:p w14:paraId="3E55D40D">
            <w:pPr>
              <w:spacing w:after="120"/>
              <w:ind w:firstLine="720" w:firstLineChars="300"/>
              <w:rPr>
                <w:rFonts w:hint="eastAsia" w:ascii="仿宋" w:hAnsi="仿宋" w:cs="仿宋"/>
              </w:rPr>
            </w:pPr>
            <w:r>
              <w:rPr>
                <w:rFonts w:hint="eastAsia" w:ascii="仿宋" w:hAnsi="仿宋" w:cs="仿宋"/>
              </w:rPr>
              <w:t>113.9</w:t>
            </w:r>
          </w:p>
        </w:tc>
      </w:tr>
      <w:tr w14:paraId="62ACD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9"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20" w:author="Tw H" w:date="2025-12-05T17:04:00Z">
              <w:tcPr>
                <w:tcW w:w="1456" w:type="dxa"/>
              </w:tcPr>
            </w:tcPrChange>
          </w:tcPr>
          <w:p w14:paraId="27EDC31E">
            <w:pPr>
              <w:spacing w:after="120"/>
              <w:ind w:firstLine="720" w:firstLineChars="300"/>
              <w:rPr>
                <w:rFonts w:hint="eastAsia" w:ascii="仿宋" w:hAnsi="仿宋" w:cs="仿宋"/>
              </w:rPr>
            </w:pPr>
            <w:r>
              <w:rPr>
                <w:rFonts w:hint="eastAsia" w:ascii="仿宋" w:hAnsi="仿宋" w:cs="仿宋"/>
              </w:rPr>
              <w:t>研发费用（万元）</w:t>
            </w:r>
          </w:p>
        </w:tc>
        <w:tc>
          <w:tcPr>
            <w:tcW w:w="1701" w:type="dxa"/>
            <w:tcPrChange w:id="21" w:author="Tw H" w:date="2025-12-05T17:04:00Z">
              <w:tcPr>
                <w:tcW w:w="1701" w:type="dxa"/>
              </w:tcPr>
            </w:tcPrChange>
          </w:tcPr>
          <w:p w14:paraId="3699091E">
            <w:pPr>
              <w:spacing w:after="120"/>
              <w:ind w:firstLine="720" w:firstLineChars="300"/>
              <w:rPr>
                <w:rFonts w:hint="eastAsia" w:ascii="仿宋" w:hAnsi="仿宋" w:cs="仿宋"/>
              </w:rPr>
            </w:pPr>
            <w:r>
              <w:rPr>
                <w:rFonts w:hint="eastAsia" w:ascii="仿宋" w:hAnsi="仿宋" w:cs="仿宋"/>
              </w:rPr>
              <w:t>50.0</w:t>
            </w:r>
          </w:p>
        </w:tc>
        <w:tc>
          <w:tcPr>
            <w:tcW w:w="1560" w:type="dxa"/>
            <w:tcPrChange w:id="22" w:author="Tw H" w:date="2025-12-05T17:04:00Z">
              <w:tcPr>
                <w:tcW w:w="1560" w:type="dxa"/>
              </w:tcPr>
            </w:tcPrChange>
          </w:tcPr>
          <w:p w14:paraId="4161E1DF">
            <w:pPr>
              <w:spacing w:after="120"/>
              <w:ind w:firstLine="720" w:firstLineChars="300"/>
              <w:rPr>
                <w:rFonts w:hint="eastAsia" w:ascii="仿宋" w:hAnsi="仿宋" w:cs="仿宋"/>
              </w:rPr>
            </w:pPr>
            <w:r>
              <w:rPr>
                <w:rFonts w:hint="eastAsia" w:ascii="仿宋" w:hAnsi="仿宋" w:cs="仿宋"/>
              </w:rPr>
              <w:t>75.0</w:t>
            </w:r>
          </w:p>
        </w:tc>
        <w:tc>
          <w:tcPr>
            <w:tcW w:w="1559" w:type="dxa"/>
            <w:tcPrChange w:id="23" w:author="Tw H" w:date="2025-12-05T17:04:00Z">
              <w:tcPr>
                <w:tcW w:w="1842" w:type="dxa"/>
              </w:tcPr>
            </w:tcPrChange>
          </w:tcPr>
          <w:p w14:paraId="3D527F4C">
            <w:pPr>
              <w:spacing w:after="120"/>
              <w:ind w:firstLine="720" w:firstLineChars="300"/>
              <w:rPr>
                <w:rFonts w:hint="eastAsia" w:ascii="仿宋" w:hAnsi="仿宋" w:cs="仿宋"/>
              </w:rPr>
            </w:pPr>
            <w:r>
              <w:rPr>
                <w:rFonts w:hint="eastAsia" w:ascii="仿宋" w:hAnsi="仿宋" w:cs="仿宋"/>
              </w:rPr>
              <w:t>100.0</w:t>
            </w:r>
          </w:p>
        </w:tc>
        <w:tc>
          <w:tcPr>
            <w:tcW w:w="1559" w:type="dxa"/>
            <w:tcPrChange w:id="24" w:author="Tw H" w:date="2025-12-05T17:04:00Z">
              <w:tcPr>
                <w:tcW w:w="1560" w:type="dxa"/>
              </w:tcPr>
            </w:tcPrChange>
          </w:tcPr>
          <w:p w14:paraId="5EA3D7C5">
            <w:pPr>
              <w:spacing w:after="120"/>
              <w:ind w:firstLine="720" w:firstLineChars="300"/>
              <w:rPr>
                <w:rFonts w:hint="eastAsia" w:ascii="仿宋" w:hAnsi="仿宋" w:cs="仿宋"/>
              </w:rPr>
            </w:pPr>
            <w:r>
              <w:rPr>
                <w:rFonts w:hint="eastAsia" w:ascii="仿宋" w:hAnsi="仿宋" w:cs="仿宋"/>
              </w:rPr>
              <w:t>150.0</w:t>
            </w:r>
          </w:p>
        </w:tc>
        <w:tc>
          <w:tcPr>
            <w:tcW w:w="1580" w:type="dxa"/>
            <w:tcPrChange w:id="25" w:author="Tw H" w:date="2025-12-05T17:04:00Z">
              <w:tcPr>
                <w:tcW w:w="1296" w:type="dxa"/>
              </w:tcPr>
            </w:tcPrChange>
          </w:tcPr>
          <w:p w14:paraId="5B5330E9">
            <w:pPr>
              <w:spacing w:after="120"/>
              <w:ind w:firstLine="720" w:firstLineChars="300"/>
              <w:rPr>
                <w:rFonts w:hint="eastAsia" w:ascii="仿宋" w:hAnsi="仿宋" w:cs="仿宋"/>
              </w:rPr>
            </w:pPr>
            <w:r>
              <w:rPr>
                <w:rFonts w:hint="eastAsia" w:ascii="仿宋" w:hAnsi="仿宋" w:cs="仿宋"/>
              </w:rPr>
              <w:t>1241.2</w:t>
            </w:r>
          </w:p>
        </w:tc>
      </w:tr>
      <w:tr w14:paraId="2A6DD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6"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27" w:author="Tw H" w:date="2025-12-05T17:04:00Z">
              <w:tcPr>
                <w:tcW w:w="1456" w:type="dxa"/>
              </w:tcPr>
            </w:tcPrChange>
          </w:tcPr>
          <w:p w14:paraId="491ADE7C">
            <w:pPr>
              <w:spacing w:after="120"/>
              <w:ind w:firstLine="720" w:firstLineChars="300"/>
              <w:rPr>
                <w:rFonts w:hint="eastAsia" w:ascii="仿宋" w:hAnsi="仿宋" w:cs="仿宋"/>
              </w:rPr>
            </w:pPr>
            <w:r>
              <w:rPr>
                <w:rFonts w:hint="eastAsia" w:ascii="仿宋" w:hAnsi="仿宋" w:cs="仿宋"/>
              </w:rPr>
              <w:t>销售与市场费用（万元）</w:t>
            </w:r>
          </w:p>
        </w:tc>
        <w:tc>
          <w:tcPr>
            <w:tcW w:w="1701" w:type="dxa"/>
            <w:tcPrChange w:id="28" w:author="Tw H" w:date="2025-12-05T17:04:00Z">
              <w:tcPr>
                <w:tcW w:w="1701" w:type="dxa"/>
              </w:tcPr>
            </w:tcPrChange>
          </w:tcPr>
          <w:p w14:paraId="7E3E4A2D">
            <w:pPr>
              <w:spacing w:after="120"/>
              <w:ind w:firstLine="720" w:firstLineChars="300"/>
              <w:rPr>
                <w:rFonts w:hint="eastAsia" w:ascii="仿宋" w:hAnsi="仿宋" w:cs="仿宋"/>
              </w:rPr>
            </w:pPr>
            <w:r>
              <w:rPr>
                <w:rFonts w:hint="eastAsia" w:ascii="仿宋" w:hAnsi="仿宋" w:cs="仿宋"/>
              </w:rPr>
              <w:t>15.1</w:t>
            </w:r>
          </w:p>
        </w:tc>
        <w:tc>
          <w:tcPr>
            <w:tcW w:w="1560" w:type="dxa"/>
            <w:tcPrChange w:id="29" w:author="Tw H" w:date="2025-12-05T17:04:00Z">
              <w:tcPr>
                <w:tcW w:w="1560" w:type="dxa"/>
              </w:tcPr>
            </w:tcPrChange>
          </w:tcPr>
          <w:p w14:paraId="3671E264">
            <w:pPr>
              <w:spacing w:after="120"/>
              <w:ind w:firstLine="720" w:firstLineChars="300"/>
              <w:rPr>
                <w:rFonts w:hint="eastAsia" w:ascii="仿宋" w:hAnsi="仿宋" w:cs="仿宋"/>
              </w:rPr>
            </w:pPr>
            <w:r>
              <w:rPr>
                <w:rFonts w:hint="eastAsia" w:ascii="仿宋" w:hAnsi="仿宋" w:cs="仿宋"/>
              </w:rPr>
              <w:t>37.9</w:t>
            </w:r>
          </w:p>
        </w:tc>
        <w:tc>
          <w:tcPr>
            <w:tcW w:w="1559" w:type="dxa"/>
            <w:tcPrChange w:id="30" w:author="Tw H" w:date="2025-12-05T17:04:00Z">
              <w:tcPr>
                <w:tcW w:w="1842" w:type="dxa"/>
              </w:tcPr>
            </w:tcPrChange>
          </w:tcPr>
          <w:p w14:paraId="23485B98">
            <w:pPr>
              <w:spacing w:after="120"/>
              <w:ind w:firstLine="720" w:firstLineChars="300"/>
              <w:rPr>
                <w:rFonts w:hint="eastAsia" w:ascii="仿宋" w:hAnsi="仿宋" w:cs="仿宋"/>
              </w:rPr>
            </w:pPr>
            <w:r>
              <w:rPr>
                <w:rFonts w:hint="eastAsia" w:ascii="仿宋" w:hAnsi="仿宋" w:cs="仿宋"/>
              </w:rPr>
              <w:t>85.9</w:t>
            </w:r>
          </w:p>
        </w:tc>
        <w:tc>
          <w:tcPr>
            <w:tcW w:w="1559" w:type="dxa"/>
            <w:tcPrChange w:id="31" w:author="Tw H" w:date="2025-12-05T17:04:00Z">
              <w:tcPr>
                <w:tcW w:w="1560" w:type="dxa"/>
              </w:tcPr>
            </w:tcPrChange>
          </w:tcPr>
          <w:p w14:paraId="1AD7594E">
            <w:pPr>
              <w:spacing w:after="120"/>
              <w:ind w:firstLine="720" w:firstLineChars="300"/>
              <w:rPr>
                <w:rFonts w:hint="eastAsia" w:ascii="仿宋" w:hAnsi="仿宋" w:cs="仿宋"/>
              </w:rPr>
            </w:pPr>
            <w:r>
              <w:rPr>
                <w:rFonts w:hint="eastAsia" w:ascii="仿宋" w:hAnsi="仿宋" w:cs="仿宋"/>
              </w:rPr>
              <w:t>151.8</w:t>
            </w:r>
          </w:p>
        </w:tc>
        <w:tc>
          <w:tcPr>
            <w:tcW w:w="1580" w:type="dxa"/>
            <w:tcPrChange w:id="32" w:author="Tw H" w:date="2025-12-05T17:04:00Z">
              <w:tcPr>
                <w:tcW w:w="1296" w:type="dxa"/>
              </w:tcPr>
            </w:tcPrChange>
          </w:tcPr>
          <w:p w14:paraId="4736AF39">
            <w:pPr>
              <w:spacing w:after="120"/>
              <w:ind w:firstLine="720" w:firstLineChars="300"/>
              <w:rPr>
                <w:rFonts w:hint="eastAsia" w:ascii="仿宋" w:hAnsi="仿宋" w:cs="仿宋"/>
              </w:rPr>
            </w:pPr>
            <w:r>
              <w:rPr>
                <w:rFonts w:hint="eastAsia" w:ascii="仿宋" w:hAnsi="仿宋" w:cs="仿宋"/>
              </w:rPr>
              <w:t>227.9</w:t>
            </w:r>
          </w:p>
        </w:tc>
      </w:tr>
      <w:tr w14:paraId="40446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3"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34" w:author="Tw H" w:date="2025-12-05T17:04:00Z">
              <w:tcPr>
                <w:tcW w:w="1456" w:type="dxa"/>
              </w:tcPr>
            </w:tcPrChange>
          </w:tcPr>
          <w:p w14:paraId="04B1D0C5">
            <w:pPr>
              <w:spacing w:after="120"/>
              <w:ind w:firstLine="720" w:firstLineChars="300"/>
              <w:rPr>
                <w:rFonts w:hint="eastAsia" w:ascii="仿宋" w:hAnsi="仿宋" w:cs="仿宋"/>
              </w:rPr>
            </w:pPr>
            <w:r>
              <w:rPr>
                <w:rFonts w:hint="eastAsia" w:ascii="仿宋" w:hAnsi="仿宋" w:cs="仿宋"/>
              </w:rPr>
              <w:t>管理费用（万元）</w:t>
            </w:r>
          </w:p>
        </w:tc>
        <w:tc>
          <w:tcPr>
            <w:tcW w:w="1701" w:type="dxa"/>
            <w:tcPrChange w:id="35" w:author="Tw H" w:date="2025-12-05T17:04:00Z">
              <w:tcPr>
                <w:tcW w:w="1701" w:type="dxa"/>
              </w:tcPr>
            </w:tcPrChange>
          </w:tcPr>
          <w:p w14:paraId="123B08CC">
            <w:pPr>
              <w:spacing w:after="120"/>
              <w:ind w:firstLine="720" w:firstLineChars="300"/>
              <w:rPr>
                <w:rFonts w:hint="eastAsia" w:ascii="仿宋" w:hAnsi="仿宋" w:cs="仿宋"/>
              </w:rPr>
            </w:pPr>
            <w:r>
              <w:rPr>
                <w:rFonts w:hint="eastAsia" w:ascii="仿宋" w:hAnsi="仿宋" w:cs="仿宋"/>
              </w:rPr>
              <w:t>135.9</w:t>
            </w:r>
          </w:p>
        </w:tc>
        <w:tc>
          <w:tcPr>
            <w:tcW w:w="1560" w:type="dxa"/>
            <w:tcPrChange w:id="36" w:author="Tw H" w:date="2025-12-05T17:04:00Z">
              <w:tcPr>
                <w:tcW w:w="1560" w:type="dxa"/>
              </w:tcPr>
            </w:tcPrChange>
          </w:tcPr>
          <w:p w14:paraId="47EB2EEC">
            <w:pPr>
              <w:spacing w:after="120"/>
              <w:ind w:firstLine="720" w:firstLineChars="300"/>
              <w:rPr>
                <w:rFonts w:hint="eastAsia" w:ascii="仿宋" w:hAnsi="仿宋" w:cs="仿宋"/>
              </w:rPr>
            </w:pPr>
            <w:r>
              <w:rPr>
                <w:rFonts w:hint="eastAsia" w:ascii="仿宋" w:hAnsi="仿宋" w:cs="仿宋"/>
              </w:rPr>
              <w:t>199.4</w:t>
            </w:r>
          </w:p>
        </w:tc>
        <w:tc>
          <w:tcPr>
            <w:tcW w:w="1559" w:type="dxa"/>
            <w:tcPrChange w:id="37" w:author="Tw H" w:date="2025-12-05T17:04:00Z">
              <w:tcPr>
                <w:tcW w:w="1842" w:type="dxa"/>
              </w:tcPr>
            </w:tcPrChange>
          </w:tcPr>
          <w:p w14:paraId="72BC0C79">
            <w:pPr>
              <w:spacing w:after="120"/>
              <w:ind w:firstLine="720" w:firstLineChars="300"/>
              <w:rPr>
                <w:rFonts w:hint="eastAsia" w:ascii="仿宋" w:hAnsi="仿宋" w:cs="仿宋"/>
              </w:rPr>
            </w:pPr>
            <w:r>
              <w:rPr>
                <w:rFonts w:hint="eastAsia" w:ascii="仿宋" w:hAnsi="仿宋" w:cs="仿宋"/>
              </w:rPr>
              <w:t>306.0</w:t>
            </w:r>
          </w:p>
        </w:tc>
        <w:tc>
          <w:tcPr>
            <w:tcW w:w="1559" w:type="dxa"/>
            <w:tcPrChange w:id="38" w:author="Tw H" w:date="2025-12-05T17:04:00Z">
              <w:tcPr>
                <w:tcW w:w="1560" w:type="dxa"/>
              </w:tcPr>
            </w:tcPrChange>
          </w:tcPr>
          <w:p w14:paraId="48B8DBE6">
            <w:pPr>
              <w:spacing w:after="120"/>
              <w:ind w:firstLine="720" w:firstLineChars="300"/>
              <w:rPr>
                <w:rFonts w:hint="eastAsia" w:ascii="仿宋" w:hAnsi="仿宋" w:cs="仿宋"/>
              </w:rPr>
            </w:pPr>
            <w:r>
              <w:rPr>
                <w:rFonts w:hint="eastAsia" w:ascii="仿宋" w:hAnsi="仿宋" w:cs="仿宋"/>
              </w:rPr>
              <w:t>476.7</w:t>
            </w:r>
          </w:p>
        </w:tc>
        <w:tc>
          <w:tcPr>
            <w:tcW w:w="1580" w:type="dxa"/>
            <w:tcPrChange w:id="39" w:author="Tw H" w:date="2025-12-05T17:04:00Z">
              <w:tcPr>
                <w:tcW w:w="1296" w:type="dxa"/>
              </w:tcPr>
            </w:tcPrChange>
          </w:tcPr>
          <w:p w14:paraId="0A3D2286">
            <w:pPr>
              <w:spacing w:after="120"/>
              <w:ind w:firstLine="720" w:firstLineChars="300"/>
              <w:rPr>
                <w:rFonts w:hint="eastAsia" w:ascii="仿宋" w:hAnsi="仿宋" w:cs="仿宋"/>
              </w:rPr>
            </w:pPr>
            <w:r>
              <w:rPr>
                <w:rFonts w:hint="eastAsia" w:ascii="仿宋" w:hAnsi="仿宋" w:cs="仿宋"/>
              </w:rPr>
              <w:t>699.3</w:t>
            </w:r>
          </w:p>
        </w:tc>
      </w:tr>
      <w:tr w14:paraId="49D1A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0" w:author="Tw H" w:date="2025-12-05T17:0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456" w:type="dxa"/>
            <w:tcPrChange w:id="41" w:author="Tw H" w:date="2025-12-05T17:04:00Z">
              <w:tcPr>
                <w:tcW w:w="1456" w:type="dxa"/>
              </w:tcPr>
            </w:tcPrChange>
          </w:tcPr>
          <w:p w14:paraId="72FA3F89">
            <w:pPr>
              <w:spacing w:after="120"/>
              <w:ind w:firstLine="720" w:firstLineChars="300"/>
              <w:rPr>
                <w:rFonts w:hint="eastAsia" w:ascii="仿宋" w:hAnsi="仿宋" w:cs="仿宋"/>
              </w:rPr>
            </w:pPr>
            <w:r>
              <w:rPr>
                <w:rFonts w:hint="eastAsia" w:ascii="仿宋" w:hAnsi="仿宋" w:cs="仿宋"/>
              </w:rPr>
              <w:t>成本费用总计（万元）</w:t>
            </w:r>
          </w:p>
        </w:tc>
        <w:tc>
          <w:tcPr>
            <w:tcW w:w="1701" w:type="dxa"/>
            <w:tcPrChange w:id="42" w:author="Tw H" w:date="2025-12-05T17:04:00Z">
              <w:tcPr>
                <w:tcW w:w="1701" w:type="dxa"/>
              </w:tcPr>
            </w:tcPrChange>
          </w:tcPr>
          <w:p w14:paraId="3232DA1B">
            <w:pPr>
              <w:spacing w:after="120"/>
              <w:ind w:firstLine="720" w:firstLineChars="300"/>
              <w:rPr>
                <w:rFonts w:hint="eastAsia" w:ascii="仿宋" w:hAnsi="仿宋" w:cs="仿宋"/>
              </w:rPr>
            </w:pPr>
            <w:r>
              <w:rPr>
                <w:rFonts w:hint="eastAsia" w:ascii="仿宋" w:hAnsi="仿宋" w:cs="仿宋"/>
              </w:rPr>
              <w:t>206.0</w:t>
            </w:r>
          </w:p>
        </w:tc>
        <w:tc>
          <w:tcPr>
            <w:tcW w:w="1560" w:type="dxa"/>
            <w:tcPrChange w:id="43" w:author="Tw H" w:date="2025-12-05T17:04:00Z">
              <w:tcPr>
                <w:tcW w:w="1560" w:type="dxa"/>
              </w:tcPr>
            </w:tcPrChange>
          </w:tcPr>
          <w:p w14:paraId="5A9AF23D">
            <w:pPr>
              <w:spacing w:after="120"/>
              <w:ind w:firstLine="720" w:firstLineChars="300"/>
              <w:rPr>
                <w:rFonts w:hint="eastAsia" w:ascii="仿宋" w:hAnsi="仿宋" w:cs="仿宋"/>
              </w:rPr>
            </w:pPr>
            <w:r>
              <w:rPr>
                <w:rFonts w:hint="eastAsia" w:ascii="仿宋" w:hAnsi="仿宋" w:cs="仿宋"/>
              </w:rPr>
              <w:t>350.1</w:t>
            </w:r>
          </w:p>
        </w:tc>
        <w:tc>
          <w:tcPr>
            <w:tcW w:w="1559" w:type="dxa"/>
            <w:tcPrChange w:id="44" w:author="Tw H" w:date="2025-12-05T17:04:00Z">
              <w:tcPr>
                <w:tcW w:w="1842" w:type="dxa"/>
              </w:tcPr>
            </w:tcPrChange>
          </w:tcPr>
          <w:p w14:paraId="02FB3787">
            <w:pPr>
              <w:spacing w:after="120"/>
              <w:ind w:firstLine="720" w:firstLineChars="300"/>
              <w:rPr>
                <w:rFonts w:hint="eastAsia" w:ascii="仿宋" w:hAnsi="仿宋" w:cs="仿宋"/>
              </w:rPr>
            </w:pPr>
            <w:r>
              <w:rPr>
                <w:rFonts w:hint="eastAsia" w:ascii="仿宋" w:hAnsi="仿宋" w:cs="仿宋"/>
              </w:rPr>
              <w:t>577.9</w:t>
            </w:r>
          </w:p>
        </w:tc>
        <w:tc>
          <w:tcPr>
            <w:tcW w:w="1559" w:type="dxa"/>
            <w:tcPrChange w:id="45" w:author="Tw H" w:date="2025-12-05T17:04:00Z">
              <w:tcPr>
                <w:tcW w:w="1560" w:type="dxa"/>
              </w:tcPr>
            </w:tcPrChange>
          </w:tcPr>
          <w:p w14:paraId="3C09D7BE">
            <w:pPr>
              <w:spacing w:after="120"/>
              <w:ind w:firstLine="720" w:firstLineChars="300"/>
              <w:rPr>
                <w:rFonts w:hint="eastAsia" w:ascii="仿宋" w:hAnsi="仿宋" w:cs="仿宋"/>
              </w:rPr>
            </w:pPr>
            <w:r>
              <w:rPr>
                <w:rFonts w:hint="eastAsia" w:ascii="仿宋" w:hAnsi="仿宋" w:cs="仿宋"/>
              </w:rPr>
              <w:t>930.3</w:t>
            </w:r>
          </w:p>
        </w:tc>
        <w:tc>
          <w:tcPr>
            <w:tcW w:w="1580" w:type="dxa"/>
            <w:tcPrChange w:id="46" w:author="Tw H" w:date="2025-12-05T17:04:00Z">
              <w:tcPr>
                <w:tcW w:w="1296" w:type="dxa"/>
              </w:tcPr>
            </w:tcPrChange>
          </w:tcPr>
          <w:p w14:paraId="36746810">
            <w:pPr>
              <w:spacing w:after="120"/>
              <w:ind w:firstLine="720" w:firstLineChars="300"/>
              <w:rPr>
                <w:rFonts w:hint="eastAsia" w:ascii="仿宋" w:hAnsi="仿宋" w:cs="仿宋"/>
              </w:rPr>
            </w:pPr>
            <w:r>
              <w:rPr>
                <w:rFonts w:hint="eastAsia" w:ascii="仿宋" w:hAnsi="仿宋" w:cs="仿宋"/>
              </w:rPr>
              <w:t>1355.1</w:t>
            </w:r>
          </w:p>
        </w:tc>
      </w:tr>
    </w:tbl>
    <w:p w14:paraId="46DF2BB3">
      <w:pPr>
        <w:spacing w:after="120"/>
        <w:ind w:firstLine="720" w:firstLineChars="300"/>
        <w:rPr>
          <w:rFonts w:hint="eastAsia" w:ascii="仿宋" w:hAnsi="仿宋" w:cs="仿宋"/>
        </w:rPr>
      </w:pPr>
      <w:r>
        <w:rPr>
          <w:rFonts w:hint="eastAsia" w:ascii="仿宋" w:hAnsi="仿宋" w:cs="仿宋"/>
        </w:rPr>
        <w:t>成本预测说明：</w:t>
      </w:r>
    </w:p>
    <w:p w14:paraId="45DB3B0C">
      <w:pPr>
        <w:numPr>
          <w:ilvl w:val="0"/>
          <w:numId w:val="9"/>
        </w:numPr>
        <w:spacing w:after="120"/>
        <w:ind w:firstLine="720" w:firstLineChars="300"/>
        <w:rPr>
          <w:rFonts w:hint="eastAsia" w:ascii="仿宋" w:hAnsi="仿宋" w:cs="仿宋"/>
        </w:rPr>
      </w:pPr>
      <w:r>
        <w:rPr>
          <w:rFonts w:hint="eastAsia" w:ascii="仿宋" w:hAnsi="仿宋" w:cs="仿宋"/>
        </w:rPr>
        <w:t>云服务与数据成本：包含模型推理所需的云计算资源、用户图像与结果的数据存储费用，以及外部专有数据集的采购或标注成本</w:t>
      </w:r>
    </w:p>
    <w:p w14:paraId="32688ACD">
      <w:pPr>
        <w:numPr>
          <w:ilvl w:val="0"/>
          <w:numId w:val="9"/>
        </w:numPr>
        <w:spacing w:after="120"/>
        <w:ind w:firstLine="720" w:firstLineChars="300"/>
        <w:rPr>
          <w:rFonts w:hint="eastAsia" w:ascii="仿宋" w:hAnsi="仿宋" w:cs="仿宋"/>
        </w:rPr>
      </w:pPr>
      <w:r>
        <w:rPr>
          <w:rFonts w:hint="eastAsia" w:ascii="仿宋" w:hAnsi="仿宋" w:cs="仿宋"/>
        </w:rPr>
        <w:t>研发费用：包含核心算法与软件团队的薪酬；关键数据资产的建设成本；支撑模型训练与迭代的云计算资源租赁费</w:t>
      </w:r>
    </w:p>
    <w:p w14:paraId="5827507F">
      <w:pPr>
        <w:numPr>
          <w:ilvl w:val="0"/>
          <w:numId w:val="9"/>
        </w:numPr>
        <w:spacing w:after="120"/>
        <w:ind w:firstLine="720" w:firstLineChars="300"/>
        <w:rPr>
          <w:rFonts w:hint="eastAsia" w:ascii="仿宋" w:hAnsi="仿宋" w:cs="仿宋"/>
        </w:rPr>
      </w:pPr>
      <w:r>
        <w:rPr>
          <w:rFonts w:hint="eastAsia" w:ascii="仿宋" w:hAnsi="仿宋" w:cs="仿宋"/>
        </w:rPr>
        <w:t>销售与市场费用：约三分之二用于品牌建设、内容营销、线上获客及行业活动等市场推广；其余三分之一作为销售团队的直接绩效激励。</w:t>
      </w:r>
    </w:p>
    <w:p w14:paraId="6D5C1E9F">
      <w:pPr>
        <w:numPr>
          <w:ilvl w:val="0"/>
          <w:numId w:val="9"/>
        </w:numPr>
        <w:spacing w:after="120"/>
        <w:ind w:firstLine="720" w:firstLineChars="300"/>
        <w:rPr>
          <w:rFonts w:hint="eastAsia" w:ascii="仿宋" w:hAnsi="仿宋" w:cs="仿宋"/>
        </w:rPr>
      </w:pPr>
      <w:r>
        <w:rPr>
          <w:rFonts w:hint="eastAsia" w:ascii="仿宋" w:hAnsi="仿宋" w:cs="仿宋"/>
        </w:rPr>
        <w:t>管理费用：人力成本，基于团队从6人扩至26人的规划，及人均年薪25万元且每年调薪5%的假设；办公运营等，涵盖办公场地租金、行政开支、财务法律等专业服务费。</w:t>
      </w:r>
    </w:p>
    <w:p w14:paraId="1561C205">
      <w:pPr>
        <w:spacing w:after="120"/>
        <w:rPr>
          <w:rFonts w:hint="eastAsia" w:ascii="仿宋" w:hAnsi="仿宋" w:cs="仿宋"/>
        </w:rPr>
      </w:pPr>
    </w:p>
    <w:p w14:paraId="5792211D">
      <w:pPr>
        <w:pStyle w:val="4"/>
        <w:spacing w:after="120"/>
      </w:pPr>
      <w:bookmarkStart w:id="92" w:name="_Toc13316"/>
      <w:r>
        <w:rPr>
          <w:rFonts w:hint="eastAsia"/>
        </w:rPr>
        <w:t>9.4 预计利润表</w:t>
      </w:r>
      <w:bookmarkEnd w:id="92"/>
    </w:p>
    <w:p w14:paraId="786E782B">
      <w:pPr>
        <w:spacing w:after="120"/>
      </w:pPr>
    </w:p>
    <w:p w14:paraId="7BB61E67">
      <w:pPr>
        <w:spacing w:after="12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0"/>
        <w:gridCol w:w="1421"/>
      </w:tblGrid>
      <w:tr w14:paraId="4DA9E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4CD5B022">
            <w:pPr>
              <w:spacing w:before="300" w:after="120" w:line="288" w:lineRule="auto"/>
              <w:jc w:val="left"/>
              <w:outlineLvl w:val="2"/>
              <w:rPr>
                <w:rFonts w:hint="eastAsia" w:ascii="仿宋" w:hAnsi="仿宋" w:cs="仿宋"/>
                <w:bCs/>
                <w:szCs w:val="24"/>
              </w:rPr>
            </w:pPr>
            <w:bookmarkStart w:id="93" w:name="_Toc10327"/>
            <w:bookmarkStart w:id="94" w:name="_Toc10326"/>
            <w:r>
              <w:rPr>
                <w:rFonts w:hint="eastAsia" w:ascii="仿宋" w:hAnsi="仿宋" w:cs="仿宋"/>
                <w:bCs/>
                <w:szCs w:val="24"/>
              </w:rPr>
              <w:t>项目</w:t>
            </w:r>
            <w:bookmarkEnd w:id="93"/>
            <w:bookmarkEnd w:id="94"/>
          </w:p>
        </w:tc>
        <w:tc>
          <w:tcPr>
            <w:tcW w:w="1420" w:type="dxa"/>
          </w:tcPr>
          <w:p w14:paraId="49CFCDC6">
            <w:pPr>
              <w:spacing w:before="300" w:after="120" w:line="288" w:lineRule="auto"/>
              <w:jc w:val="left"/>
              <w:outlineLvl w:val="2"/>
              <w:rPr>
                <w:rFonts w:hint="eastAsia" w:ascii="仿宋" w:hAnsi="仿宋" w:cs="仿宋"/>
                <w:bCs/>
                <w:szCs w:val="24"/>
              </w:rPr>
            </w:pPr>
            <w:bookmarkStart w:id="95" w:name="_Toc28074"/>
            <w:bookmarkStart w:id="96" w:name="_Toc5351"/>
            <w:r>
              <w:rPr>
                <w:rFonts w:hint="eastAsia" w:ascii="仿宋" w:hAnsi="仿宋" w:cs="仿宋"/>
                <w:bCs/>
                <w:szCs w:val="24"/>
              </w:rPr>
              <w:t>2026（首年）</w:t>
            </w:r>
            <w:bookmarkEnd w:id="95"/>
            <w:bookmarkEnd w:id="96"/>
          </w:p>
        </w:tc>
        <w:tc>
          <w:tcPr>
            <w:tcW w:w="1420" w:type="dxa"/>
          </w:tcPr>
          <w:p w14:paraId="2175E1E5">
            <w:pPr>
              <w:spacing w:before="300" w:after="120" w:line="288" w:lineRule="auto"/>
              <w:jc w:val="left"/>
              <w:outlineLvl w:val="2"/>
              <w:rPr>
                <w:rFonts w:hint="eastAsia" w:ascii="仿宋" w:hAnsi="仿宋" w:cs="仿宋"/>
                <w:bCs/>
                <w:szCs w:val="24"/>
              </w:rPr>
            </w:pPr>
            <w:bookmarkStart w:id="97" w:name="_Toc10755"/>
            <w:bookmarkStart w:id="98" w:name="_Toc3523"/>
            <w:r>
              <w:rPr>
                <w:rFonts w:hint="eastAsia" w:ascii="仿宋" w:hAnsi="仿宋" w:cs="仿宋"/>
                <w:bCs/>
                <w:szCs w:val="24"/>
              </w:rPr>
              <w:t>2027</w:t>
            </w:r>
            <w:bookmarkEnd w:id="97"/>
            <w:bookmarkEnd w:id="98"/>
          </w:p>
        </w:tc>
        <w:tc>
          <w:tcPr>
            <w:tcW w:w="1420" w:type="dxa"/>
          </w:tcPr>
          <w:p w14:paraId="419CD18F">
            <w:pPr>
              <w:spacing w:before="300" w:after="120" w:line="288" w:lineRule="auto"/>
              <w:jc w:val="left"/>
              <w:outlineLvl w:val="2"/>
              <w:rPr>
                <w:rFonts w:hint="eastAsia" w:ascii="仿宋" w:hAnsi="仿宋" w:cs="仿宋"/>
                <w:bCs/>
                <w:szCs w:val="24"/>
              </w:rPr>
            </w:pPr>
            <w:bookmarkStart w:id="99" w:name="_Toc14010"/>
            <w:bookmarkStart w:id="100" w:name="_Toc6249"/>
            <w:r>
              <w:rPr>
                <w:rFonts w:hint="eastAsia" w:ascii="仿宋" w:hAnsi="仿宋" w:cs="仿宋"/>
                <w:bCs/>
                <w:szCs w:val="24"/>
              </w:rPr>
              <w:t>2028</w:t>
            </w:r>
            <w:bookmarkEnd w:id="99"/>
            <w:bookmarkEnd w:id="100"/>
          </w:p>
        </w:tc>
        <w:tc>
          <w:tcPr>
            <w:tcW w:w="1420" w:type="dxa"/>
          </w:tcPr>
          <w:p w14:paraId="6A83C043">
            <w:pPr>
              <w:spacing w:before="300" w:after="120" w:line="288" w:lineRule="auto"/>
              <w:jc w:val="left"/>
              <w:outlineLvl w:val="2"/>
              <w:rPr>
                <w:rFonts w:hint="eastAsia" w:ascii="仿宋" w:hAnsi="仿宋" w:cs="仿宋"/>
                <w:bCs/>
                <w:szCs w:val="24"/>
              </w:rPr>
            </w:pPr>
            <w:bookmarkStart w:id="101" w:name="_Toc17940"/>
            <w:bookmarkStart w:id="102" w:name="_Toc22307"/>
            <w:r>
              <w:rPr>
                <w:rFonts w:hint="eastAsia" w:ascii="仿宋" w:hAnsi="仿宋" w:cs="仿宋"/>
                <w:bCs/>
                <w:szCs w:val="24"/>
              </w:rPr>
              <w:t>2029</w:t>
            </w:r>
            <w:bookmarkEnd w:id="101"/>
            <w:bookmarkEnd w:id="102"/>
          </w:p>
        </w:tc>
        <w:tc>
          <w:tcPr>
            <w:tcW w:w="1421" w:type="dxa"/>
          </w:tcPr>
          <w:p w14:paraId="4278EB47">
            <w:pPr>
              <w:spacing w:before="300" w:after="120" w:line="288" w:lineRule="auto"/>
              <w:jc w:val="left"/>
              <w:outlineLvl w:val="2"/>
              <w:rPr>
                <w:rFonts w:hint="eastAsia" w:ascii="仿宋" w:hAnsi="仿宋" w:cs="仿宋"/>
                <w:bCs/>
                <w:szCs w:val="24"/>
              </w:rPr>
            </w:pPr>
            <w:bookmarkStart w:id="103" w:name="_Toc25131"/>
            <w:bookmarkStart w:id="104" w:name="_Toc26858"/>
            <w:r>
              <w:rPr>
                <w:rFonts w:hint="eastAsia" w:ascii="仿宋" w:hAnsi="仿宋" w:cs="仿宋"/>
                <w:bCs/>
                <w:szCs w:val="24"/>
              </w:rPr>
              <w:t>2030</w:t>
            </w:r>
            <w:bookmarkEnd w:id="103"/>
            <w:bookmarkEnd w:id="104"/>
          </w:p>
        </w:tc>
      </w:tr>
      <w:tr w14:paraId="075E2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2B2BB385">
            <w:pPr>
              <w:spacing w:before="300" w:after="120" w:line="288" w:lineRule="auto"/>
              <w:jc w:val="left"/>
              <w:outlineLvl w:val="2"/>
              <w:rPr>
                <w:rFonts w:hint="eastAsia" w:ascii="仿宋" w:hAnsi="仿宋" w:cs="仿宋"/>
                <w:bCs/>
                <w:szCs w:val="24"/>
              </w:rPr>
            </w:pPr>
            <w:bookmarkStart w:id="105" w:name="_Toc32465"/>
            <w:bookmarkStart w:id="106" w:name="_Toc31868"/>
            <w:r>
              <w:rPr>
                <w:rFonts w:hint="eastAsia" w:ascii="仿宋" w:hAnsi="仿宋" w:cs="仿宋"/>
                <w:bCs/>
                <w:szCs w:val="24"/>
              </w:rPr>
              <w:t>一．营业收入</w:t>
            </w:r>
            <w:bookmarkEnd w:id="105"/>
            <w:bookmarkEnd w:id="106"/>
          </w:p>
        </w:tc>
        <w:tc>
          <w:tcPr>
            <w:tcW w:w="1420" w:type="dxa"/>
          </w:tcPr>
          <w:p w14:paraId="60CF66DD">
            <w:pPr>
              <w:spacing w:before="300" w:after="120" w:line="288" w:lineRule="auto"/>
              <w:jc w:val="left"/>
              <w:outlineLvl w:val="2"/>
              <w:rPr>
                <w:rFonts w:hint="eastAsia" w:ascii="仿宋" w:hAnsi="仿宋" w:cs="仿宋"/>
                <w:bCs/>
                <w:szCs w:val="24"/>
              </w:rPr>
            </w:pPr>
          </w:p>
        </w:tc>
        <w:tc>
          <w:tcPr>
            <w:tcW w:w="1420" w:type="dxa"/>
          </w:tcPr>
          <w:p w14:paraId="257334D1">
            <w:pPr>
              <w:spacing w:before="300" w:after="120" w:line="288" w:lineRule="auto"/>
              <w:jc w:val="left"/>
              <w:outlineLvl w:val="2"/>
              <w:rPr>
                <w:rFonts w:hint="eastAsia" w:ascii="仿宋" w:hAnsi="仿宋" w:cs="仿宋"/>
                <w:bCs/>
                <w:szCs w:val="24"/>
              </w:rPr>
            </w:pPr>
          </w:p>
        </w:tc>
        <w:tc>
          <w:tcPr>
            <w:tcW w:w="1420" w:type="dxa"/>
          </w:tcPr>
          <w:p w14:paraId="0A7AFABC">
            <w:pPr>
              <w:spacing w:before="300" w:after="120" w:line="288" w:lineRule="auto"/>
              <w:jc w:val="left"/>
              <w:outlineLvl w:val="2"/>
              <w:rPr>
                <w:rFonts w:hint="eastAsia" w:ascii="仿宋" w:hAnsi="仿宋" w:cs="仿宋"/>
                <w:bCs/>
                <w:szCs w:val="24"/>
              </w:rPr>
            </w:pPr>
          </w:p>
        </w:tc>
        <w:tc>
          <w:tcPr>
            <w:tcW w:w="1420" w:type="dxa"/>
          </w:tcPr>
          <w:p w14:paraId="68FD2C53">
            <w:pPr>
              <w:spacing w:before="300" w:after="120" w:line="288" w:lineRule="auto"/>
              <w:jc w:val="left"/>
              <w:outlineLvl w:val="2"/>
              <w:rPr>
                <w:rFonts w:hint="eastAsia" w:ascii="仿宋" w:hAnsi="仿宋" w:cs="仿宋"/>
                <w:bCs/>
                <w:szCs w:val="24"/>
              </w:rPr>
            </w:pPr>
          </w:p>
        </w:tc>
        <w:tc>
          <w:tcPr>
            <w:tcW w:w="1421" w:type="dxa"/>
          </w:tcPr>
          <w:p w14:paraId="53D314F1">
            <w:pPr>
              <w:spacing w:before="300" w:after="120" w:line="288" w:lineRule="auto"/>
              <w:jc w:val="left"/>
              <w:outlineLvl w:val="2"/>
              <w:rPr>
                <w:rFonts w:hint="eastAsia" w:ascii="仿宋" w:hAnsi="仿宋" w:cs="仿宋"/>
                <w:bCs/>
                <w:szCs w:val="24"/>
              </w:rPr>
            </w:pPr>
          </w:p>
        </w:tc>
      </w:tr>
      <w:tr w14:paraId="7EA44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5D00DA22">
            <w:pPr>
              <w:spacing w:before="300" w:after="120" w:line="288" w:lineRule="auto"/>
              <w:jc w:val="left"/>
              <w:outlineLvl w:val="2"/>
              <w:rPr>
                <w:rFonts w:hint="eastAsia" w:ascii="仿宋" w:hAnsi="仿宋" w:cs="仿宋"/>
                <w:bCs/>
                <w:szCs w:val="24"/>
              </w:rPr>
            </w:pPr>
            <w:bookmarkStart w:id="107" w:name="_Toc15039"/>
            <w:bookmarkStart w:id="108" w:name="_Toc31763"/>
            <w:r>
              <w:rPr>
                <w:rFonts w:hint="eastAsia" w:ascii="仿宋" w:hAnsi="仿宋" w:cs="仿宋"/>
                <w:bCs/>
                <w:szCs w:val="24"/>
              </w:rPr>
              <w:t>减：营业成本</w:t>
            </w:r>
            <w:bookmarkEnd w:id="107"/>
            <w:bookmarkEnd w:id="108"/>
          </w:p>
        </w:tc>
        <w:tc>
          <w:tcPr>
            <w:tcW w:w="1420" w:type="dxa"/>
          </w:tcPr>
          <w:p w14:paraId="7CFEEDA8">
            <w:pPr>
              <w:spacing w:before="300" w:after="120" w:line="288" w:lineRule="auto"/>
              <w:jc w:val="left"/>
              <w:outlineLvl w:val="2"/>
              <w:rPr>
                <w:rFonts w:hint="eastAsia" w:ascii="仿宋" w:hAnsi="仿宋" w:cs="仿宋"/>
                <w:bCs/>
                <w:szCs w:val="24"/>
              </w:rPr>
            </w:pPr>
          </w:p>
        </w:tc>
        <w:tc>
          <w:tcPr>
            <w:tcW w:w="1420" w:type="dxa"/>
          </w:tcPr>
          <w:p w14:paraId="484E91AC">
            <w:pPr>
              <w:spacing w:before="300" w:after="120" w:line="288" w:lineRule="auto"/>
              <w:jc w:val="left"/>
              <w:outlineLvl w:val="2"/>
              <w:rPr>
                <w:rFonts w:hint="eastAsia" w:ascii="仿宋" w:hAnsi="仿宋" w:cs="仿宋"/>
                <w:bCs/>
                <w:szCs w:val="24"/>
              </w:rPr>
            </w:pPr>
          </w:p>
        </w:tc>
        <w:tc>
          <w:tcPr>
            <w:tcW w:w="1420" w:type="dxa"/>
          </w:tcPr>
          <w:p w14:paraId="5894275C">
            <w:pPr>
              <w:spacing w:before="300" w:after="120" w:line="288" w:lineRule="auto"/>
              <w:jc w:val="left"/>
              <w:outlineLvl w:val="2"/>
              <w:rPr>
                <w:rFonts w:hint="eastAsia" w:ascii="仿宋" w:hAnsi="仿宋" w:cs="仿宋"/>
                <w:bCs/>
                <w:szCs w:val="24"/>
              </w:rPr>
            </w:pPr>
          </w:p>
        </w:tc>
        <w:tc>
          <w:tcPr>
            <w:tcW w:w="1420" w:type="dxa"/>
          </w:tcPr>
          <w:p w14:paraId="44D38B17">
            <w:pPr>
              <w:spacing w:before="300" w:after="120" w:line="288" w:lineRule="auto"/>
              <w:jc w:val="left"/>
              <w:outlineLvl w:val="2"/>
              <w:rPr>
                <w:rFonts w:hint="eastAsia" w:ascii="仿宋" w:hAnsi="仿宋" w:cs="仿宋"/>
                <w:bCs/>
                <w:szCs w:val="24"/>
              </w:rPr>
            </w:pPr>
          </w:p>
        </w:tc>
        <w:tc>
          <w:tcPr>
            <w:tcW w:w="1421" w:type="dxa"/>
          </w:tcPr>
          <w:p w14:paraId="3A65835C">
            <w:pPr>
              <w:spacing w:before="300" w:after="120" w:line="288" w:lineRule="auto"/>
              <w:jc w:val="left"/>
              <w:outlineLvl w:val="2"/>
              <w:rPr>
                <w:rFonts w:hint="eastAsia" w:ascii="仿宋" w:hAnsi="仿宋" w:cs="仿宋"/>
                <w:bCs/>
                <w:szCs w:val="24"/>
              </w:rPr>
            </w:pPr>
          </w:p>
        </w:tc>
      </w:tr>
      <w:tr w14:paraId="2B67D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A0653A4">
            <w:pPr>
              <w:spacing w:before="300" w:after="120" w:line="288" w:lineRule="auto"/>
              <w:jc w:val="left"/>
              <w:outlineLvl w:val="2"/>
              <w:rPr>
                <w:rFonts w:hint="eastAsia" w:ascii="仿宋" w:hAnsi="仿宋" w:cs="仿宋"/>
                <w:bCs/>
                <w:szCs w:val="24"/>
              </w:rPr>
            </w:pPr>
            <w:bookmarkStart w:id="109" w:name="_Toc22749"/>
            <w:bookmarkStart w:id="110" w:name="_Toc23048"/>
            <w:r>
              <w:rPr>
                <w:rFonts w:hint="eastAsia" w:ascii="仿宋" w:hAnsi="仿宋" w:cs="仿宋"/>
                <w:bCs/>
                <w:szCs w:val="24"/>
              </w:rPr>
              <w:t>二．毛利</w:t>
            </w:r>
            <w:bookmarkEnd w:id="109"/>
            <w:bookmarkEnd w:id="110"/>
          </w:p>
        </w:tc>
        <w:tc>
          <w:tcPr>
            <w:tcW w:w="1420" w:type="dxa"/>
          </w:tcPr>
          <w:p w14:paraId="3863B495">
            <w:pPr>
              <w:spacing w:before="300" w:after="120" w:line="288" w:lineRule="auto"/>
              <w:jc w:val="left"/>
              <w:outlineLvl w:val="2"/>
              <w:rPr>
                <w:rFonts w:hint="eastAsia" w:ascii="仿宋" w:hAnsi="仿宋" w:cs="仿宋"/>
                <w:bCs/>
                <w:szCs w:val="24"/>
              </w:rPr>
            </w:pPr>
          </w:p>
        </w:tc>
        <w:tc>
          <w:tcPr>
            <w:tcW w:w="1420" w:type="dxa"/>
          </w:tcPr>
          <w:p w14:paraId="0911B4E3">
            <w:pPr>
              <w:spacing w:before="300" w:after="120" w:line="288" w:lineRule="auto"/>
              <w:jc w:val="left"/>
              <w:outlineLvl w:val="2"/>
              <w:rPr>
                <w:rFonts w:hint="eastAsia" w:ascii="仿宋" w:hAnsi="仿宋" w:cs="仿宋"/>
                <w:bCs/>
                <w:szCs w:val="24"/>
              </w:rPr>
            </w:pPr>
          </w:p>
        </w:tc>
        <w:tc>
          <w:tcPr>
            <w:tcW w:w="1420" w:type="dxa"/>
          </w:tcPr>
          <w:p w14:paraId="1DD787E5">
            <w:pPr>
              <w:spacing w:before="300" w:after="120" w:line="288" w:lineRule="auto"/>
              <w:jc w:val="left"/>
              <w:outlineLvl w:val="2"/>
              <w:rPr>
                <w:rFonts w:hint="eastAsia" w:ascii="仿宋" w:hAnsi="仿宋" w:cs="仿宋"/>
                <w:bCs/>
                <w:szCs w:val="24"/>
              </w:rPr>
            </w:pPr>
          </w:p>
        </w:tc>
        <w:tc>
          <w:tcPr>
            <w:tcW w:w="1420" w:type="dxa"/>
          </w:tcPr>
          <w:p w14:paraId="33B3D39B">
            <w:pPr>
              <w:spacing w:before="300" w:after="120" w:line="288" w:lineRule="auto"/>
              <w:jc w:val="left"/>
              <w:outlineLvl w:val="2"/>
              <w:rPr>
                <w:rFonts w:hint="eastAsia" w:ascii="仿宋" w:hAnsi="仿宋" w:cs="仿宋"/>
                <w:bCs/>
                <w:szCs w:val="24"/>
              </w:rPr>
            </w:pPr>
          </w:p>
        </w:tc>
        <w:tc>
          <w:tcPr>
            <w:tcW w:w="1421" w:type="dxa"/>
          </w:tcPr>
          <w:p w14:paraId="269247FB">
            <w:pPr>
              <w:spacing w:before="300" w:after="120" w:line="288" w:lineRule="auto"/>
              <w:jc w:val="left"/>
              <w:outlineLvl w:val="2"/>
              <w:rPr>
                <w:rFonts w:hint="eastAsia" w:ascii="仿宋" w:hAnsi="仿宋" w:cs="仿宋"/>
                <w:bCs/>
                <w:szCs w:val="24"/>
              </w:rPr>
            </w:pPr>
          </w:p>
        </w:tc>
      </w:tr>
      <w:tr w14:paraId="0B1AF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54418603">
            <w:pPr>
              <w:spacing w:before="300" w:after="120" w:line="288" w:lineRule="auto"/>
              <w:jc w:val="left"/>
              <w:outlineLvl w:val="2"/>
              <w:rPr>
                <w:rFonts w:hint="eastAsia" w:ascii="仿宋" w:hAnsi="仿宋" w:cs="仿宋"/>
                <w:bCs/>
                <w:szCs w:val="24"/>
              </w:rPr>
            </w:pPr>
            <w:bookmarkStart w:id="111" w:name="_Toc20609"/>
            <w:bookmarkStart w:id="112" w:name="_Toc10471"/>
            <w:r>
              <w:rPr>
                <w:rFonts w:hint="eastAsia" w:ascii="仿宋" w:hAnsi="仿宋" w:cs="仿宋"/>
                <w:bCs/>
                <w:szCs w:val="24"/>
              </w:rPr>
              <w:t>毛利率</w:t>
            </w:r>
            <w:bookmarkEnd w:id="111"/>
            <w:bookmarkEnd w:id="112"/>
          </w:p>
        </w:tc>
        <w:tc>
          <w:tcPr>
            <w:tcW w:w="1420" w:type="dxa"/>
          </w:tcPr>
          <w:p w14:paraId="1DA11AA6">
            <w:pPr>
              <w:spacing w:before="300" w:after="120" w:line="288" w:lineRule="auto"/>
              <w:jc w:val="left"/>
              <w:outlineLvl w:val="2"/>
              <w:rPr>
                <w:rFonts w:hint="eastAsia" w:ascii="仿宋" w:hAnsi="仿宋" w:cs="仿宋"/>
                <w:bCs/>
                <w:szCs w:val="24"/>
              </w:rPr>
            </w:pPr>
          </w:p>
        </w:tc>
        <w:tc>
          <w:tcPr>
            <w:tcW w:w="1420" w:type="dxa"/>
          </w:tcPr>
          <w:p w14:paraId="711CE2BC">
            <w:pPr>
              <w:spacing w:before="300" w:after="120" w:line="288" w:lineRule="auto"/>
              <w:jc w:val="left"/>
              <w:outlineLvl w:val="2"/>
              <w:rPr>
                <w:rFonts w:hint="eastAsia" w:ascii="仿宋" w:hAnsi="仿宋" w:cs="仿宋"/>
                <w:bCs/>
                <w:szCs w:val="24"/>
              </w:rPr>
            </w:pPr>
          </w:p>
        </w:tc>
        <w:tc>
          <w:tcPr>
            <w:tcW w:w="1420" w:type="dxa"/>
          </w:tcPr>
          <w:p w14:paraId="0957AE59">
            <w:pPr>
              <w:spacing w:before="300" w:after="120" w:line="288" w:lineRule="auto"/>
              <w:jc w:val="left"/>
              <w:outlineLvl w:val="2"/>
              <w:rPr>
                <w:rFonts w:hint="eastAsia" w:ascii="仿宋" w:hAnsi="仿宋" w:cs="仿宋"/>
                <w:bCs/>
                <w:szCs w:val="24"/>
              </w:rPr>
            </w:pPr>
          </w:p>
        </w:tc>
        <w:tc>
          <w:tcPr>
            <w:tcW w:w="1420" w:type="dxa"/>
          </w:tcPr>
          <w:p w14:paraId="57D3021F">
            <w:pPr>
              <w:spacing w:before="300" w:after="120" w:line="288" w:lineRule="auto"/>
              <w:jc w:val="left"/>
              <w:outlineLvl w:val="2"/>
              <w:rPr>
                <w:rFonts w:hint="eastAsia" w:ascii="仿宋" w:hAnsi="仿宋" w:cs="仿宋"/>
                <w:bCs/>
                <w:szCs w:val="24"/>
              </w:rPr>
            </w:pPr>
          </w:p>
        </w:tc>
        <w:tc>
          <w:tcPr>
            <w:tcW w:w="1421" w:type="dxa"/>
          </w:tcPr>
          <w:p w14:paraId="710341A2">
            <w:pPr>
              <w:spacing w:before="300" w:after="120" w:line="288" w:lineRule="auto"/>
              <w:jc w:val="left"/>
              <w:outlineLvl w:val="2"/>
              <w:rPr>
                <w:rFonts w:hint="eastAsia" w:ascii="仿宋" w:hAnsi="仿宋" w:cs="仿宋"/>
                <w:bCs/>
                <w:szCs w:val="24"/>
              </w:rPr>
            </w:pPr>
          </w:p>
        </w:tc>
      </w:tr>
      <w:tr w14:paraId="2EF68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51EFC0ED">
            <w:pPr>
              <w:spacing w:before="300" w:after="120" w:line="288" w:lineRule="auto"/>
              <w:jc w:val="left"/>
              <w:outlineLvl w:val="2"/>
              <w:rPr>
                <w:rFonts w:hint="eastAsia" w:ascii="仿宋" w:hAnsi="仿宋" w:cs="仿宋"/>
                <w:bCs/>
                <w:szCs w:val="24"/>
              </w:rPr>
            </w:pPr>
            <w:bookmarkStart w:id="113" w:name="_Toc17739"/>
            <w:bookmarkStart w:id="114" w:name="_Toc23678"/>
            <w:r>
              <w:rPr>
                <w:rFonts w:hint="eastAsia" w:ascii="仿宋" w:hAnsi="仿宋" w:cs="仿宋"/>
                <w:bCs/>
                <w:szCs w:val="24"/>
              </w:rPr>
              <w:t>减：期间费用</w:t>
            </w:r>
            <w:bookmarkEnd w:id="113"/>
            <w:bookmarkEnd w:id="114"/>
          </w:p>
        </w:tc>
        <w:tc>
          <w:tcPr>
            <w:tcW w:w="1420" w:type="dxa"/>
          </w:tcPr>
          <w:p w14:paraId="6BFC270D">
            <w:pPr>
              <w:spacing w:before="300" w:after="120" w:line="288" w:lineRule="auto"/>
              <w:jc w:val="left"/>
              <w:outlineLvl w:val="2"/>
              <w:rPr>
                <w:rFonts w:hint="eastAsia" w:ascii="仿宋" w:hAnsi="仿宋" w:cs="仿宋"/>
                <w:bCs/>
                <w:szCs w:val="24"/>
              </w:rPr>
            </w:pPr>
          </w:p>
        </w:tc>
        <w:tc>
          <w:tcPr>
            <w:tcW w:w="1420" w:type="dxa"/>
          </w:tcPr>
          <w:p w14:paraId="0A83B67B">
            <w:pPr>
              <w:spacing w:before="300" w:after="120" w:line="288" w:lineRule="auto"/>
              <w:jc w:val="left"/>
              <w:outlineLvl w:val="2"/>
              <w:rPr>
                <w:rFonts w:hint="eastAsia" w:ascii="仿宋" w:hAnsi="仿宋" w:cs="仿宋"/>
                <w:bCs/>
                <w:szCs w:val="24"/>
              </w:rPr>
            </w:pPr>
          </w:p>
        </w:tc>
        <w:tc>
          <w:tcPr>
            <w:tcW w:w="1420" w:type="dxa"/>
          </w:tcPr>
          <w:p w14:paraId="5460C774">
            <w:pPr>
              <w:spacing w:before="300" w:after="120" w:line="288" w:lineRule="auto"/>
              <w:jc w:val="left"/>
              <w:outlineLvl w:val="2"/>
              <w:rPr>
                <w:rFonts w:hint="eastAsia" w:ascii="仿宋" w:hAnsi="仿宋" w:cs="仿宋"/>
                <w:bCs/>
                <w:szCs w:val="24"/>
              </w:rPr>
            </w:pPr>
          </w:p>
        </w:tc>
        <w:tc>
          <w:tcPr>
            <w:tcW w:w="1420" w:type="dxa"/>
          </w:tcPr>
          <w:p w14:paraId="6370ADC4">
            <w:pPr>
              <w:spacing w:before="300" w:after="120" w:line="288" w:lineRule="auto"/>
              <w:jc w:val="left"/>
              <w:outlineLvl w:val="2"/>
              <w:rPr>
                <w:rFonts w:hint="eastAsia" w:ascii="仿宋" w:hAnsi="仿宋" w:cs="仿宋"/>
                <w:bCs/>
                <w:szCs w:val="24"/>
              </w:rPr>
            </w:pPr>
          </w:p>
        </w:tc>
        <w:tc>
          <w:tcPr>
            <w:tcW w:w="1421" w:type="dxa"/>
          </w:tcPr>
          <w:p w14:paraId="6DC1395F">
            <w:pPr>
              <w:spacing w:before="300" w:after="120" w:line="288" w:lineRule="auto"/>
              <w:jc w:val="left"/>
              <w:outlineLvl w:val="2"/>
              <w:rPr>
                <w:rFonts w:hint="eastAsia" w:ascii="仿宋" w:hAnsi="仿宋" w:cs="仿宋"/>
                <w:bCs/>
                <w:szCs w:val="24"/>
              </w:rPr>
            </w:pPr>
          </w:p>
        </w:tc>
      </w:tr>
      <w:tr w14:paraId="6DD37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58B28B5F">
            <w:pPr>
              <w:spacing w:before="300" w:after="120" w:line="288" w:lineRule="auto"/>
              <w:jc w:val="left"/>
              <w:outlineLvl w:val="2"/>
              <w:rPr>
                <w:rFonts w:hint="eastAsia" w:ascii="仿宋" w:hAnsi="仿宋" w:cs="仿宋"/>
                <w:bCs/>
                <w:szCs w:val="24"/>
              </w:rPr>
            </w:pPr>
            <w:bookmarkStart w:id="115" w:name="_Toc26505"/>
            <w:bookmarkStart w:id="116" w:name="_Toc18684"/>
            <w:r>
              <w:rPr>
                <w:rFonts w:hint="eastAsia" w:ascii="仿宋" w:hAnsi="仿宋" w:cs="仿宋"/>
                <w:bCs/>
                <w:szCs w:val="24"/>
              </w:rPr>
              <w:t>研发费用</w:t>
            </w:r>
            <w:bookmarkEnd w:id="115"/>
            <w:bookmarkEnd w:id="116"/>
          </w:p>
        </w:tc>
        <w:tc>
          <w:tcPr>
            <w:tcW w:w="1420" w:type="dxa"/>
          </w:tcPr>
          <w:p w14:paraId="4F83FF6C">
            <w:pPr>
              <w:spacing w:before="300" w:after="120" w:line="288" w:lineRule="auto"/>
              <w:jc w:val="left"/>
              <w:outlineLvl w:val="2"/>
              <w:rPr>
                <w:rFonts w:hint="eastAsia" w:ascii="仿宋" w:hAnsi="仿宋" w:cs="仿宋"/>
                <w:bCs/>
                <w:szCs w:val="24"/>
              </w:rPr>
            </w:pPr>
          </w:p>
        </w:tc>
        <w:tc>
          <w:tcPr>
            <w:tcW w:w="1420" w:type="dxa"/>
          </w:tcPr>
          <w:p w14:paraId="3731EFFB">
            <w:pPr>
              <w:spacing w:before="300" w:after="120" w:line="288" w:lineRule="auto"/>
              <w:jc w:val="left"/>
              <w:outlineLvl w:val="2"/>
              <w:rPr>
                <w:rFonts w:hint="eastAsia" w:ascii="仿宋" w:hAnsi="仿宋" w:cs="仿宋"/>
                <w:bCs/>
                <w:szCs w:val="24"/>
              </w:rPr>
            </w:pPr>
          </w:p>
        </w:tc>
        <w:tc>
          <w:tcPr>
            <w:tcW w:w="1420" w:type="dxa"/>
          </w:tcPr>
          <w:p w14:paraId="489A93AB">
            <w:pPr>
              <w:spacing w:before="300" w:after="120" w:line="288" w:lineRule="auto"/>
              <w:jc w:val="left"/>
              <w:outlineLvl w:val="2"/>
              <w:rPr>
                <w:rFonts w:hint="eastAsia" w:ascii="仿宋" w:hAnsi="仿宋" w:cs="仿宋"/>
                <w:bCs/>
                <w:szCs w:val="24"/>
              </w:rPr>
            </w:pPr>
          </w:p>
        </w:tc>
        <w:tc>
          <w:tcPr>
            <w:tcW w:w="1420" w:type="dxa"/>
          </w:tcPr>
          <w:p w14:paraId="3484E9CA">
            <w:pPr>
              <w:spacing w:before="300" w:after="120" w:line="288" w:lineRule="auto"/>
              <w:jc w:val="left"/>
              <w:outlineLvl w:val="2"/>
              <w:rPr>
                <w:rFonts w:hint="eastAsia" w:ascii="仿宋" w:hAnsi="仿宋" w:cs="仿宋"/>
                <w:bCs/>
                <w:szCs w:val="24"/>
              </w:rPr>
            </w:pPr>
          </w:p>
        </w:tc>
        <w:tc>
          <w:tcPr>
            <w:tcW w:w="1421" w:type="dxa"/>
          </w:tcPr>
          <w:p w14:paraId="65E7E505">
            <w:pPr>
              <w:spacing w:before="300" w:after="120" w:line="288" w:lineRule="auto"/>
              <w:jc w:val="left"/>
              <w:outlineLvl w:val="2"/>
              <w:rPr>
                <w:rFonts w:hint="eastAsia" w:ascii="仿宋" w:hAnsi="仿宋" w:cs="仿宋"/>
                <w:bCs/>
                <w:szCs w:val="24"/>
              </w:rPr>
            </w:pPr>
          </w:p>
        </w:tc>
      </w:tr>
      <w:tr w14:paraId="27883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5846AB8B">
            <w:pPr>
              <w:spacing w:before="300" w:after="120" w:line="288" w:lineRule="auto"/>
              <w:jc w:val="left"/>
              <w:outlineLvl w:val="2"/>
              <w:rPr>
                <w:rFonts w:hint="eastAsia" w:ascii="仿宋" w:hAnsi="仿宋" w:cs="仿宋"/>
                <w:bCs/>
                <w:szCs w:val="24"/>
              </w:rPr>
            </w:pPr>
            <w:bookmarkStart w:id="117" w:name="_Toc9024"/>
            <w:bookmarkStart w:id="118" w:name="_Toc22160"/>
            <w:r>
              <w:rPr>
                <w:rFonts w:hint="eastAsia" w:ascii="仿宋" w:hAnsi="仿宋" w:cs="仿宋"/>
                <w:bCs/>
                <w:szCs w:val="24"/>
              </w:rPr>
              <w:t>销售与市场费用</w:t>
            </w:r>
            <w:bookmarkEnd w:id="117"/>
            <w:bookmarkEnd w:id="118"/>
          </w:p>
        </w:tc>
        <w:tc>
          <w:tcPr>
            <w:tcW w:w="1420" w:type="dxa"/>
          </w:tcPr>
          <w:p w14:paraId="60DD59DC">
            <w:pPr>
              <w:spacing w:before="300" w:after="120" w:line="288" w:lineRule="auto"/>
              <w:jc w:val="left"/>
              <w:outlineLvl w:val="2"/>
              <w:rPr>
                <w:rFonts w:hint="eastAsia" w:ascii="仿宋" w:hAnsi="仿宋" w:cs="仿宋"/>
                <w:bCs/>
                <w:szCs w:val="24"/>
              </w:rPr>
            </w:pPr>
          </w:p>
        </w:tc>
        <w:tc>
          <w:tcPr>
            <w:tcW w:w="1420" w:type="dxa"/>
          </w:tcPr>
          <w:p w14:paraId="0E631310">
            <w:pPr>
              <w:spacing w:before="300" w:after="120" w:line="288" w:lineRule="auto"/>
              <w:jc w:val="left"/>
              <w:outlineLvl w:val="2"/>
              <w:rPr>
                <w:rFonts w:hint="eastAsia" w:ascii="仿宋" w:hAnsi="仿宋" w:cs="仿宋"/>
                <w:bCs/>
                <w:szCs w:val="24"/>
              </w:rPr>
            </w:pPr>
          </w:p>
        </w:tc>
        <w:tc>
          <w:tcPr>
            <w:tcW w:w="1420" w:type="dxa"/>
          </w:tcPr>
          <w:p w14:paraId="3E418BA0">
            <w:pPr>
              <w:spacing w:before="300" w:after="120" w:line="288" w:lineRule="auto"/>
              <w:jc w:val="left"/>
              <w:outlineLvl w:val="2"/>
              <w:rPr>
                <w:rFonts w:hint="eastAsia" w:ascii="仿宋" w:hAnsi="仿宋" w:cs="仿宋"/>
                <w:bCs/>
                <w:szCs w:val="24"/>
              </w:rPr>
            </w:pPr>
          </w:p>
        </w:tc>
        <w:tc>
          <w:tcPr>
            <w:tcW w:w="1420" w:type="dxa"/>
          </w:tcPr>
          <w:p w14:paraId="327EE0F9">
            <w:pPr>
              <w:spacing w:before="300" w:after="120" w:line="288" w:lineRule="auto"/>
              <w:jc w:val="left"/>
              <w:outlineLvl w:val="2"/>
              <w:rPr>
                <w:rFonts w:hint="eastAsia" w:ascii="仿宋" w:hAnsi="仿宋" w:cs="仿宋"/>
                <w:bCs/>
                <w:szCs w:val="24"/>
              </w:rPr>
            </w:pPr>
          </w:p>
        </w:tc>
        <w:tc>
          <w:tcPr>
            <w:tcW w:w="1421" w:type="dxa"/>
          </w:tcPr>
          <w:p w14:paraId="6035207C">
            <w:pPr>
              <w:spacing w:before="300" w:after="120" w:line="288" w:lineRule="auto"/>
              <w:jc w:val="left"/>
              <w:outlineLvl w:val="2"/>
              <w:rPr>
                <w:rFonts w:hint="eastAsia" w:ascii="仿宋" w:hAnsi="仿宋" w:cs="仿宋"/>
                <w:bCs/>
                <w:szCs w:val="24"/>
              </w:rPr>
            </w:pPr>
          </w:p>
        </w:tc>
      </w:tr>
      <w:tr w14:paraId="36F18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723CCAC3">
            <w:pPr>
              <w:spacing w:before="300" w:after="120" w:line="288" w:lineRule="auto"/>
              <w:jc w:val="left"/>
              <w:outlineLvl w:val="2"/>
              <w:rPr>
                <w:rFonts w:hint="eastAsia" w:ascii="仿宋" w:hAnsi="仿宋" w:cs="仿宋"/>
                <w:bCs/>
                <w:szCs w:val="24"/>
              </w:rPr>
            </w:pPr>
            <w:bookmarkStart w:id="119" w:name="_Toc26461"/>
            <w:bookmarkStart w:id="120" w:name="_Toc11962"/>
            <w:r>
              <w:rPr>
                <w:rFonts w:hint="eastAsia" w:ascii="仿宋" w:hAnsi="仿宋" w:cs="仿宋"/>
                <w:bCs/>
                <w:szCs w:val="24"/>
              </w:rPr>
              <w:t>管理费用</w:t>
            </w:r>
            <w:bookmarkEnd w:id="119"/>
            <w:bookmarkEnd w:id="120"/>
          </w:p>
        </w:tc>
        <w:tc>
          <w:tcPr>
            <w:tcW w:w="1420" w:type="dxa"/>
          </w:tcPr>
          <w:p w14:paraId="03AAD4EE">
            <w:pPr>
              <w:spacing w:before="300" w:after="120" w:line="288" w:lineRule="auto"/>
              <w:jc w:val="left"/>
              <w:outlineLvl w:val="2"/>
              <w:rPr>
                <w:rFonts w:hint="eastAsia" w:ascii="仿宋" w:hAnsi="仿宋" w:cs="仿宋"/>
                <w:bCs/>
                <w:szCs w:val="24"/>
              </w:rPr>
            </w:pPr>
          </w:p>
        </w:tc>
        <w:tc>
          <w:tcPr>
            <w:tcW w:w="1420" w:type="dxa"/>
          </w:tcPr>
          <w:p w14:paraId="42AE0767">
            <w:pPr>
              <w:spacing w:before="300" w:after="120" w:line="288" w:lineRule="auto"/>
              <w:jc w:val="left"/>
              <w:outlineLvl w:val="2"/>
              <w:rPr>
                <w:rFonts w:hint="eastAsia" w:ascii="仿宋" w:hAnsi="仿宋" w:cs="仿宋"/>
                <w:bCs/>
                <w:szCs w:val="24"/>
              </w:rPr>
            </w:pPr>
          </w:p>
        </w:tc>
        <w:tc>
          <w:tcPr>
            <w:tcW w:w="1420" w:type="dxa"/>
          </w:tcPr>
          <w:p w14:paraId="3BBBCBA3">
            <w:pPr>
              <w:spacing w:before="300" w:after="120" w:line="288" w:lineRule="auto"/>
              <w:jc w:val="left"/>
              <w:outlineLvl w:val="2"/>
              <w:rPr>
                <w:rFonts w:hint="eastAsia" w:ascii="仿宋" w:hAnsi="仿宋" w:cs="仿宋"/>
                <w:bCs/>
                <w:szCs w:val="24"/>
              </w:rPr>
            </w:pPr>
          </w:p>
        </w:tc>
        <w:tc>
          <w:tcPr>
            <w:tcW w:w="1420" w:type="dxa"/>
          </w:tcPr>
          <w:p w14:paraId="4A6836E9">
            <w:pPr>
              <w:spacing w:before="300" w:after="120" w:line="288" w:lineRule="auto"/>
              <w:jc w:val="left"/>
              <w:outlineLvl w:val="2"/>
              <w:rPr>
                <w:rFonts w:hint="eastAsia" w:ascii="仿宋" w:hAnsi="仿宋" w:cs="仿宋"/>
                <w:bCs/>
                <w:szCs w:val="24"/>
              </w:rPr>
            </w:pPr>
          </w:p>
        </w:tc>
        <w:tc>
          <w:tcPr>
            <w:tcW w:w="1421" w:type="dxa"/>
          </w:tcPr>
          <w:p w14:paraId="0CA1DCC9">
            <w:pPr>
              <w:spacing w:before="300" w:after="120" w:line="288" w:lineRule="auto"/>
              <w:jc w:val="left"/>
              <w:outlineLvl w:val="2"/>
              <w:rPr>
                <w:rFonts w:hint="eastAsia" w:ascii="仿宋" w:hAnsi="仿宋" w:cs="仿宋"/>
                <w:bCs/>
                <w:szCs w:val="24"/>
              </w:rPr>
            </w:pPr>
          </w:p>
        </w:tc>
      </w:tr>
      <w:tr w14:paraId="45146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BBB5F1D">
            <w:pPr>
              <w:spacing w:before="300" w:after="120" w:line="288" w:lineRule="auto"/>
              <w:jc w:val="left"/>
              <w:outlineLvl w:val="2"/>
              <w:rPr>
                <w:rFonts w:hint="eastAsia" w:ascii="仿宋" w:hAnsi="仿宋" w:cs="仿宋"/>
                <w:bCs/>
                <w:szCs w:val="24"/>
              </w:rPr>
            </w:pPr>
            <w:bookmarkStart w:id="121" w:name="_Toc7842"/>
            <w:bookmarkStart w:id="122" w:name="_Toc12362"/>
            <w:r>
              <w:rPr>
                <w:rFonts w:hint="eastAsia" w:ascii="仿宋" w:hAnsi="仿宋" w:cs="仿宋"/>
                <w:bCs/>
                <w:szCs w:val="24"/>
              </w:rPr>
              <w:t>三．营业利润</w:t>
            </w:r>
            <w:bookmarkEnd w:id="121"/>
            <w:bookmarkEnd w:id="122"/>
          </w:p>
        </w:tc>
        <w:tc>
          <w:tcPr>
            <w:tcW w:w="1420" w:type="dxa"/>
          </w:tcPr>
          <w:p w14:paraId="609E849F">
            <w:pPr>
              <w:spacing w:before="300" w:after="120" w:line="288" w:lineRule="auto"/>
              <w:jc w:val="left"/>
              <w:outlineLvl w:val="2"/>
              <w:rPr>
                <w:rFonts w:hint="eastAsia" w:ascii="仿宋" w:hAnsi="仿宋" w:cs="仿宋"/>
                <w:bCs/>
                <w:szCs w:val="24"/>
              </w:rPr>
            </w:pPr>
          </w:p>
        </w:tc>
        <w:tc>
          <w:tcPr>
            <w:tcW w:w="1420" w:type="dxa"/>
          </w:tcPr>
          <w:p w14:paraId="67A5CCEE">
            <w:pPr>
              <w:spacing w:before="300" w:after="120" w:line="288" w:lineRule="auto"/>
              <w:jc w:val="left"/>
              <w:outlineLvl w:val="2"/>
              <w:rPr>
                <w:rFonts w:hint="eastAsia" w:ascii="仿宋" w:hAnsi="仿宋" w:cs="仿宋"/>
                <w:bCs/>
                <w:szCs w:val="24"/>
              </w:rPr>
            </w:pPr>
          </w:p>
        </w:tc>
        <w:tc>
          <w:tcPr>
            <w:tcW w:w="1420" w:type="dxa"/>
          </w:tcPr>
          <w:p w14:paraId="006A019E">
            <w:pPr>
              <w:spacing w:before="300" w:after="120" w:line="288" w:lineRule="auto"/>
              <w:jc w:val="left"/>
              <w:outlineLvl w:val="2"/>
              <w:rPr>
                <w:rFonts w:hint="eastAsia" w:ascii="仿宋" w:hAnsi="仿宋" w:cs="仿宋"/>
                <w:bCs/>
                <w:szCs w:val="24"/>
              </w:rPr>
            </w:pPr>
          </w:p>
        </w:tc>
        <w:tc>
          <w:tcPr>
            <w:tcW w:w="1420" w:type="dxa"/>
          </w:tcPr>
          <w:p w14:paraId="011B0A8A">
            <w:pPr>
              <w:spacing w:before="300" w:after="120" w:line="288" w:lineRule="auto"/>
              <w:jc w:val="left"/>
              <w:outlineLvl w:val="2"/>
              <w:rPr>
                <w:rFonts w:hint="eastAsia" w:ascii="仿宋" w:hAnsi="仿宋" w:cs="仿宋"/>
                <w:bCs/>
                <w:szCs w:val="24"/>
              </w:rPr>
            </w:pPr>
          </w:p>
        </w:tc>
        <w:tc>
          <w:tcPr>
            <w:tcW w:w="1421" w:type="dxa"/>
          </w:tcPr>
          <w:p w14:paraId="12934B5E">
            <w:pPr>
              <w:spacing w:before="300" w:after="120" w:line="288" w:lineRule="auto"/>
              <w:jc w:val="left"/>
              <w:outlineLvl w:val="2"/>
              <w:rPr>
                <w:rFonts w:hint="eastAsia" w:ascii="仿宋" w:hAnsi="仿宋" w:cs="仿宋"/>
                <w:bCs/>
                <w:szCs w:val="24"/>
              </w:rPr>
            </w:pPr>
          </w:p>
        </w:tc>
      </w:tr>
      <w:tr w14:paraId="649E9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817043C">
            <w:pPr>
              <w:spacing w:before="300" w:after="120" w:line="288" w:lineRule="auto"/>
              <w:jc w:val="left"/>
              <w:outlineLvl w:val="2"/>
              <w:rPr>
                <w:rFonts w:hint="eastAsia" w:ascii="仿宋" w:hAnsi="仿宋" w:cs="仿宋"/>
                <w:bCs/>
                <w:szCs w:val="24"/>
              </w:rPr>
            </w:pPr>
            <w:bookmarkStart w:id="123" w:name="_Toc11192"/>
            <w:bookmarkStart w:id="124" w:name="_Toc27989"/>
            <w:r>
              <w:rPr>
                <w:rFonts w:hint="eastAsia" w:ascii="仿宋" w:hAnsi="仿宋" w:cs="仿宋"/>
                <w:bCs/>
                <w:szCs w:val="24"/>
              </w:rPr>
              <w:t>营业利润率</w:t>
            </w:r>
            <w:bookmarkEnd w:id="123"/>
            <w:bookmarkEnd w:id="124"/>
          </w:p>
        </w:tc>
        <w:tc>
          <w:tcPr>
            <w:tcW w:w="1420" w:type="dxa"/>
          </w:tcPr>
          <w:p w14:paraId="5FC8A2CF">
            <w:pPr>
              <w:spacing w:before="300" w:after="120" w:line="288" w:lineRule="auto"/>
              <w:jc w:val="left"/>
              <w:outlineLvl w:val="2"/>
              <w:rPr>
                <w:rFonts w:hint="eastAsia" w:ascii="仿宋" w:hAnsi="仿宋" w:cs="仿宋"/>
                <w:bCs/>
                <w:szCs w:val="24"/>
              </w:rPr>
            </w:pPr>
          </w:p>
        </w:tc>
        <w:tc>
          <w:tcPr>
            <w:tcW w:w="1420" w:type="dxa"/>
          </w:tcPr>
          <w:p w14:paraId="4088B417">
            <w:pPr>
              <w:spacing w:before="300" w:after="120" w:line="288" w:lineRule="auto"/>
              <w:jc w:val="left"/>
              <w:outlineLvl w:val="2"/>
              <w:rPr>
                <w:rFonts w:hint="eastAsia" w:ascii="仿宋" w:hAnsi="仿宋" w:cs="仿宋"/>
                <w:bCs/>
                <w:szCs w:val="24"/>
              </w:rPr>
            </w:pPr>
          </w:p>
        </w:tc>
        <w:tc>
          <w:tcPr>
            <w:tcW w:w="1420" w:type="dxa"/>
          </w:tcPr>
          <w:p w14:paraId="707B5D1A">
            <w:pPr>
              <w:spacing w:before="300" w:after="120" w:line="288" w:lineRule="auto"/>
              <w:jc w:val="left"/>
              <w:outlineLvl w:val="2"/>
              <w:rPr>
                <w:rFonts w:hint="eastAsia" w:ascii="仿宋" w:hAnsi="仿宋" w:cs="仿宋"/>
                <w:bCs/>
                <w:szCs w:val="24"/>
              </w:rPr>
            </w:pPr>
          </w:p>
        </w:tc>
        <w:tc>
          <w:tcPr>
            <w:tcW w:w="1420" w:type="dxa"/>
          </w:tcPr>
          <w:p w14:paraId="437E2C48">
            <w:pPr>
              <w:spacing w:before="300" w:after="120" w:line="288" w:lineRule="auto"/>
              <w:jc w:val="left"/>
              <w:outlineLvl w:val="2"/>
              <w:rPr>
                <w:rFonts w:hint="eastAsia" w:ascii="仿宋" w:hAnsi="仿宋" w:cs="仿宋"/>
                <w:bCs/>
                <w:szCs w:val="24"/>
              </w:rPr>
            </w:pPr>
          </w:p>
        </w:tc>
        <w:tc>
          <w:tcPr>
            <w:tcW w:w="1421" w:type="dxa"/>
          </w:tcPr>
          <w:p w14:paraId="7C76F4DC">
            <w:pPr>
              <w:spacing w:before="300" w:after="120" w:line="288" w:lineRule="auto"/>
              <w:jc w:val="left"/>
              <w:outlineLvl w:val="2"/>
              <w:rPr>
                <w:rFonts w:hint="eastAsia" w:ascii="仿宋" w:hAnsi="仿宋" w:cs="仿宋"/>
                <w:bCs/>
                <w:szCs w:val="24"/>
              </w:rPr>
            </w:pPr>
          </w:p>
        </w:tc>
      </w:tr>
      <w:tr w14:paraId="7BEBD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4563A5D8">
            <w:pPr>
              <w:spacing w:before="300" w:after="120" w:line="288" w:lineRule="auto"/>
              <w:jc w:val="left"/>
              <w:outlineLvl w:val="2"/>
              <w:rPr>
                <w:rFonts w:hint="eastAsia" w:ascii="仿宋" w:hAnsi="仿宋" w:cs="仿宋"/>
                <w:bCs/>
                <w:szCs w:val="24"/>
              </w:rPr>
            </w:pPr>
            <w:bookmarkStart w:id="125" w:name="_Toc26024"/>
            <w:bookmarkStart w:id="126" w:name="_Toc7748"/>
            <w:r>
              <w:rPr>
                <w:rFonts w:hint="eastAsia" w:ascii="仿宋" w:hAnsi="仿宋" w:cs="仿宋"/>
                <w:bCs/>
                <w:szCs w:val="24"/>
              </w:rPr>
              <w:t>减：所得税费用</w:t>
            </w:r>
            <w:bookmarkEnd w:id="125"/>
            <w:bookmarkEnd w:id="126"/>
          </w:p>
        </w:tc>
        <w:tc>
          <w:tcPr>
            <w:tcW w:w="1420" w:type="dxa"/>
          </w:tcPr>
          <w:p w14:paraId="4D3CE594">
            <w:pPr>
              <w:spacing w:before="300" w:after="120" w:line="288" w:lineRule="auto"/>
              <w:jc w:val="left"/>
              <w:outlineLvl w:val="2"/>
              <w:rPr>
                <w:rFonts w:hint="eastAsia" w:ascii="仿宋" w:hAnsi="仿宋" w:cs="仿宋"/>
                <w:bCs/>
                <w:szCs w:val="24"/>
              </w:rPr>
            </w:pPr>
          </w:p>
        </w:tc>
        <w:tc>
          <w:tcPr>
            <w:tcW w:w="1420" w:type="dxa"/>
          </w:tcPr>
          <w:p w14:paraId="4C0D6F4D">
            <w:pPr>
              <w:spacing w:before="300" w:after="120" w:line="288" w:lineRule="auto"/>
              <w:jc w:val="left"/>
              <w:outlineLvl w:val="2"/>
              <w:rPr>
                <w:rFonts w:hint="eastAsia" w:ascii="仿宋" w:hAnsi="仿宋" w:cs="仿宋"/>
                <w:bCs/>
                <w:szCs w:val="24"/>
              </w:rPr>
            </w:pPr>
          </w:p>
        </w:tc>
        <w:tc>
          <w:tcPr>
            <w:tcW w:w="1420" w:type="dxa"/>
          </w:tcPr>
          <w:p w14:paraId="056BC64B">
            <w:pPr>
              <w:spacing w:before="300" w:after="120" w:line="288" w:lineRule="auto"/>
              <w:jc w:val="left"/>
              <w:outlineLvl w:val="2"/>
              <w:rPr>
                <w:rFonts w:hint="eastAsia" w:ascii="仿宋" w:hAnsi="仿宋" w:cs="仿宋"/>
                <w:bCs/>
                <w:szCs w:val="24"/>
              </w:rPr>
            </w:pPr>
          </w:p>
        </w:tc>
        <w:tc>
          <w:tcPr>
            <w:tcW w:w="1420" w:type="dxa"/>
          </w:tcPr>
          <w:p w14:paraId="4E2FA848">
            <w:pPr>
              <w:spacing w:before="300" w:after="120" w:line="288" w:lineRule="auto"/>
              <w:jc w:val="left"/>
              <w:outlineLvl w:val="2"/>
              <w:rPr>
                <w:rFonts w:hint="eastAsia" w:ascii="仿宋" w:hAnsi="仿宋" w:cs="仿宋"/>
                <w:bCs/>
                <w:szCs w:val="24"/>
              </w:rPr>
            </w:pPr>
          </w:p>
        </w:tc>
        <w:tc>
          <w:tcPr>
            <w:tcW w:w="1421" w:type="dxa"/>
          </w:tcPr>
          <w:p w14:paraId="74067457">
            <w:pPr>
              <w:spacing w:before="300" w:after="120" w:line="288" w:lineRule="auto"/>
              <w:jc w:val="left"/>
              <w:outlineLvl w:val="2"/>
              <w:rPr>
                <w:rFonts w:hint="eastAsia" w:ascii="仿宋" w:hAnsi="仿宋" w:cs="仿宋"/>
                <w:bCs/>
                <w:szCs w:val="24"/>
              </w:rPr>
            </w:pPr>
          </w:p>
        </w:tc>
      </w:tr>
      <w:tr w14:paraId="2D5C2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6990E96D">
            <w:pPr>
              <w:spacing w:before="300" w:after="120" w:line="288" w:lineRule="auto"/>
              <w:jc w:val="left"/>
              <w:outlineLvl w:val="2"/>
              <w:rPr>
                <w:rFonts w:hint="eastAsia" w:ascii="仿宋" w:hAnsi="仿宋" w:cs="仿宋"/>
                <w:bCs/>
                <w:szCs w:val="24"/>
              </w:rPr>
            </w:pPr>
            <w:bookmarkStart w:id="127" w:name="_Toc20572"/>
            <w:bookmarkStart w:id="128" w:name="_Toc8651"/>
            <w:r>
              <w:rPr>
                <w:rFonts w:hint="eastAsia" w:ascii="仿宋" w:hAnsi="仿宋" w:cs="仿宋"/>
                <w:bCs/>
                <w:szCs w:val="24"/>
              </w:rPr>
              <w:t>四．净利润</w:t>
            </w:r>
            <w:bookmarkEnd w:id="127"/>
            <w:bookmarkEnd w:id="128"/>
          </w:p>
        </w:tc>
        <w:tc>
          <w:tcPr>
            <w:tcW w:w="1420" w:type="dxa"/>
          </w:tcPr>
          <w:p w14:paraId="502CB451">
            <w:pPr>
              <w:spacing w:before="300" w:after="120" w:line="288" w:lineRule="auto"/>
              <w:jc w:val="left"/>
              <w:outlineLvl w:val="2"/>
              <w:rPr>
                <w:rFonts w:hint="eastAsia" w:ascii="仿宋" w:hAnsi="仿宋" w:cs="仿宋"/>
                <w:bCs/>
                <w:szCs w:val="24"/>
              </w:rPr>
            </w:pPr>
          </w:p>
        </w:tc>
        <w:tc>
          <w:tcPr>
            <w:tcW w:w="1420" w:type="dxa"/>
          </w:tcPr>
          <w:p w14:paraId="2147A924">
            <w:pPr>
              <w:spacing w:before="300" w:after="120" w:line="288" w:lineRule="auto"/>
              <w:jc w:val="left"/>
              <w:outlineLvl w:val="2"/>
              <w:rPr>
                <w:rFonts w:hint="eastAsia" w:ascii="仿宋" w:hAnsi="仿宋" w:cs="仿宋"/>
                <w:bCs/>
                <w:szCs w:val="24"/>
              </w:rPr>
            </w:pPr>
          </w:p>
        </w:tc>
        <w:tc>
          <w:tcPr>
            <w:tcW w:w="1420" w:type="dxa"/>
          </w:tcPr>
          <w:p w14:paraId="6D34DFA9">
            <w:pPr>
              <w:spacing w:before="300" w:after="120" w:line="288" w:lineRule="auto"/>
              <w:jc w:val="left"/>
              <w:outlineLvl w:val="2"/>
              <w:rPr>
                <w:rFonts w:hint="eastAsia" w:ascii="仿宋" w:hAnsi="仿宋" w:cs="仿宋"/>
                <w:bCs/>
                <w:szCs w:val="24"/>
              </w:rPr>
            </w:pPr>
          </w:p>
        </w:tc>
        <w:tc>
          <w:tcPr>
            <w:tcW w:w="1420" w:type="dxa"/>
          </w:tcPr>
          <w:p w14:paraId="38355B36">
            <w:pPr>
              <w:spacing w:before="300" w:after="120" w:line="288" w:lineRule="auto"/>
              <w:jc w:val="left"/>
              <w:outlineLvl w:val="2"/>
              <w:rPr>
                <w:rFonts w:hint="eastAsia" w:ascii="仿宋" w:hAnsi="仿宋" w:cs="仿宋"/>
                <w:bCs/>
                <w:szCs w:val="24"/>
              </w:rPr>
            </w:pPr>
          </w:p>
        </w:tc>
        <w:tc>
          <w:tcPr>
            <w:tcW w:w="1421" w:type="dxa"/>
          </w:tcPr>
          <w:p w14:paraId="33718E4B">
            <w:pPr>
              <w:spacing w:before="300" w:after="120" w:line="288" w:lineRule="auto"/>
              <w:jc w:val="left"/>
              <w:outlineLvl w:val="2"/>
              <w:rPr>
                <w:rFonts w:hint="eastAsia" w:ascii="仿宋" w:hAnsi="仿宋" w:cs="仿宋"/>
                <w:bCs/>
                <w:szCs w:val="24"/>
              </w:rPr>
            </w:pPr>
          </w:p>
        </w:tc>
      </w:tr>
      <w:tr w14:paraId="4DB74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F48F1A7">
            <w:pPr>
              <w:spacing w:before="300" w:after="120" w:line="288" w:lineRule="auto"/>
              <w:jc w:val="left"/>
              <w:outlineLvl w:val="2"/>
              <w:rPr>
                <w:rFonts w:hint="eastAsia" w:ascii="仿宋" w:hAnsi="仿宋" w:cs="仿宋"/>
                <w:bCs/>
                <w:szCs w:val="24"/>
              </w:rPr>
            </w:pPr>
            <w:bookmarkStart w:id="129" w:name="_Toc10403"/>
            <w:bookmarkStart w:id="130" w:name="_Toc21095"/>
            <w:r>
              <w:rPr>
                <w:rFonts w:hint="eastAsia" w:ascii="仿宋" w:hAnsi="仿宋" w:cs="仿宋"/>
                <w:bCs/>
                <w:szCs w:val="24"/>
              </w:rPr>
              <w:t>净利率</w:t>
            </w:r>
            <w:bookmarkEnd w:id="129"/>
            <w:bookmarkEnd w:id="130"/>
          </w:p>
        </w:tc>
        <w:tc>
          <w:tcPr>
            <w:tcW w:w="1420" w:type="dxa"/>
          </w:tcPr>
          <w:p w14:paraId="576CA182">
            <w:pPr>
              <w:spacing w:before="300" w:after="120" w:line="288" w:lineRule="auto"/>
              <w:jc w:val="left"/>
              <w:outlineLvl w:val="2"/>
              <w:rPr>
                <w:rFonts w:hint="eastAsia" w:ascii="仿宋" w:hAnsi="仿宋" w:cs="仿宋"/>
                <w:bCs/>
                <w:szCs w:val="24"/>
              </w:rPr>
            </w:pPr>
          </w:p>
        </w:tc>
        <w:tc>
          <w:tcPr>
            <w:tcW w:w="1420" w:type="dxa"/>
          </w:tcPr>
          <w:p w14:paraId="2AEA7A60">
            <w:pPr>
              <w:spacing w:before="300" w:after="120" w:line="288" w:lineRule="auto"/>
              <w:jc w:val="left"/>
              <w:outlineLvl w:val="2"/>
              <w:rPr>
                <w:rFonts w:hint="eastAsia" w:ascii="仿宋" w:hAnsi="仿宋" w:cs="仿宋"/>
                <w:bCs/>
                <w:szCs w:val="24"/>
              </w:rPr>
            </w:pPr>
          </w:p>
        </w:tc>
        <w:tc>
          <w:tcPr>
            <w:tcW w:w="1420" w:type="dxa"/>
          </w:tcPr>
          <w:p w14:paraId="05D9DA51">
            <w:pPr>
              <w:spacing w:before="300" w:after="120" w:line="288" w:lineRule="auto"/>
              <w:jc w:val="left"/>
              <w:outlineLvl w:val="2"/>
              <w:rPr>
                <w:rFonts w:hint="eastAsia" w:ascii="仿宋" w:hAnsi="仿宋" w:cs="仿宋"/>
                <w:bCs/>
                <w:szCs w:val="24"/>
              </w:rPr>
            </w:pPr>
          </w:p>
        </w:tc>
        <w:tc>
          <w:tcPr>
            <w:tcW w:w="1420" w:type="dxa"/>
          </w:tcPr>
          <w:p w14:paraId="1FFDFE9A">
            <w:pPr>
              <w:spacing w:before="300" w:after="120" w:line="288" w:lineRule="auto"/>
              <w:jc w:val="left"/>
              <w:outlineLvl w:val="2"/>
              <w:rPr>
                <w:rFonts w:hint="eastAsia" w:ascii="仿宋" w:hAnsi="仿宋" w:cs="仿宋"/>
                <w:bCs/>
                <w:szCs w:val="24"/>
              </w:rPr>
            </w:pPr>
          </w:p>
        </w:tc>
        <w:tc>
          <w:tcPr>
            <w:tcW w:w="1421" w:type="dxa"/>
          </w:tcPr>
          <w:p w14:paraId="0DB3934B">
            <w:pPr>
              <w:spacing w:before="300" w:after="120" w:line="288" w:lineRule="auto"/>
              <w:jc w:val="left"/>
              <w:outlineLvl w:val="2"/>
              <w:rPr>
                <w:rFonts w:hint="eastAsia" w:ascii="仿宋" w:hAnsi="仿宋" w:cs="仿宋"/>
                <w:bCs/>
                <w:szCs w:val="24"/>
              </w:rPr>
            </w:pPr>
          </w:p>
        </w:tc>
      </w:tr>
    </w:tbl>
    <w:p w14:paraId="7F84F4F7">
      <w:pPr>
        <w:pStyle w:val="4"/>
        <w:spacing w:after="120"/>
      </w:pPr>
      <w:bookmarkStart w:id="131" w:name="_Toc14085"/>
      <w:r>
        <w:rPr>
          <w:rFonts w:hint="eastAsia"/>
        </w:rPr>
        <w:t>9.5财务可行性分析</w:t>
      </w:r>
      <w:bookmarkEnd w:id="131"/>
    </w:p>
    <w:p w14:paraId="729E3DC0">
      <w:pPr>
        <w:pStyle w:val="5"/>
        <w:spacing w:after="120"/>
      </w:pPr>
      <w:r>
        <w:rPr>
          <w:rFonts w:hint="eastAsia"/>
        </w:rPr>
        <w:t>9.5.1预测投资现金流量表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7"/>
        <w:gridCol w:w="1217"/>
        <w:gridCol w:w="1218"/>
      </w:tblGrid>
      <w:tr w14:paraId="40A44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8CCF4DC">
            <w:pPr>
              <w:spacing w:before="300" w:after="120" w:line="288" w:lineRule="auto"/>
              <w:jc w:val="left"/>
              <w:outlineLvl w:val="2"/>
              <w:rPr>
                <w:rFonts w:hint="eastAsia" w:ascii="仿宋" w:hAnsi="仿宋" w:cs="仿宋"/>
                <w:bCs/>
                <w:szCs w:val="24"/>
              </w:rPr>
            </w:pPr>
            <w:bookmarkStart w:id="132" w:name="_Toc15220"/>
            <w:bookmarkStart w:id="133" w:name="_Toc23948"/>
            <w:r>
              <w:rPr>
                <w:rFonts w:hint="eastAsia" w:ascii="仿宋" w:hAnsi="仿宋" w:cs="仿宋"/>
                <w:bCs/>
                <w:szCs w:val="24"/>
              </w:rPr>
              <w:t>项目</w:t>
            </w:r>
            <w:bookmarkEnd w:id="132"/>
            <w:bookmarkEnd w:id="133"/>
          </w:p>
        </w:tc>
        <w:tc>
          <w:tcPr>
            <w:tcW w:w="1217" w:type="dxa"/>
          </w:tcPr>
          <w:p w14:paraId="6D369E4A">
            <w:pPr>
              <w:spacing w:before="300" w:after="120" w:line="288" w:lineRule="auto"/>
              <w:jc w:val="left"/>
              <w:outlineLvl w:val="2"/>
              <w:rPr>
                <w:rFonts w:hint="eastAsia" w:ascii="仿宋" w:hAnsi="仿宋" w:cs="仿宋"/>
                <w:bCs/>
                <w:szCs w:val="24"/>
              </w:rPr>
            </w:pPr>
            <w:bookmarkStart w:id="134" w:name="_Toc1442"/>
            <w:bookmarkStart w:id="135" w:name="_Toc23941"/>
            <w:r>
              <w:rPr>
                <w:rFonts w:hint="eastAsia" w:ascii="仿宋" w:hAnsi="仿宋" w:cs="仿宋"/>
                <w:bCs/>
                <w:szCs w:val="24"/>
              </w:rPr>
              <w:t>建设期</w:t>
            </w:r>
            <w:bookmarkEnd w:id="134"/>
            <w:bookmarkEnd w:id="135"/>
          </w:p>
        </w:tc>
        <w:tc>
          <w:tcPr>
            <w:tcW w:w="1217" w:type="dxa"/>
          </w:tcPr>
          <w:p w14:paraId="4E367F76">
            <w:pPr>
              <w:spacing w:before="300" w:after="120" w:line="288" w:lineRule="auto"/>
              <w:jc w:val="left"/>
              <w:outlineLvl w:val="2"/>
              <w:rPr>
                <w:rFonts w:hint="eastAsia" w:ascii="仿宋" w:hAnsi="仿宋" w:cs="仿宋"/>
                <w:bCs/>
                <w:szCs w:val="24"/>
              </w:rPr>
            </w:pPr>
            <w:bookmarkStart w:id="136" w:name="_Toc18513"/>
            <w:bookmarkStart w:id="137" w:name="_Toc22151"/>
            <w:r>
              <w:rPr>
                <w:rFonts w:hint="eastAsia" w:ascii="仿宋" w:hAnsi="仿宋" w:cs="仿宋"/>
                <w:bCs/>
                <w:szCs w:val="24"/>
              </w:rPr>
              <w:t>2026（首年）</w:t>
            </w:r>
            <w:bookmarkEnd w:id="136"/>
            <w:bookmarkEnd w:id="137"/>
          </w:p>
        </w:tc>
        <w:tc>
          <w:tcPr>
            <w:tcW w:w="1217" w:type="dxa"/>
          </w:tcPr>
          <w:p w14:paraId="0F8597D2">
            <w:pPr>
              <w:spacing w:before="300" w:after="120" w:line="288" w:lineRule="auto"/>
              <w:jc w:val="left"/>
              <w:outlineLvl w:val="2"/>
              <w:rPr>
                <w:rFonts w:hint="eastAsia" w:ascii="仿宋" w:hAnsi="仿宋" w:cs="仿宋"/>
                <w:bCs/>
                <w:szCs w:val="24"/>
              </w:rPr>
            </w:pPr>
            <w:bookmarkStart w:id="138" w:name="_Toc26020"/>
            <w:bookmarkStart w:id="139" w:name="_Toc31060"/>
            <w:r>
              <w:rPr>
                <w:rFonts w:hint="eastAsia" w:ascii="仿宋" w:hAnsi="仿宋" w:cs="仿宋"/>
                <w:bCs/>
                <w:szCs w:val="24"/>
              </w:rPr>
              <w:t>2027</w:t>
            </w:r>
            <w:bookmarkEnd w:id="138"/>
            <w:bookmarkEnd w:id="139"/>
          </w:p>
        </w:tc>
        <w:tc>
          <w:tcPr>
            <w:tcW w:w="1217" w:type="dxa"/>
          </w:tcPr>
          <w:p w14:paraId="19143D01">
            <w:pPr>
              <w:spacing w:before="300" w:after="120" w:line="288" w:lineRule="auto"/>
              <w:jc w:val="left"/>
              <w:outlineLvl w:val="2"/>
              <w:rPr>
                <w:rFonts w:hint="eastAsia" w:ascii="仿宋" w:hAnsi="仿宋" w:cs="仿宋"/>
                <w:bCs/>
                <w:szCs w:val="24"/>
              </w:rPr>
            </w:pPr>
            <w:bookmarkStart w:id="140" w:name="_Toc23290"/>
            <w:bookmarkStart w:id="141" w:name="_Toc9505"/>
            <w:r>
              <w:rPr>
                <w:rFonts w:hint="eastAsia" w:ascii="仿宋" w:hAnsi="仿宋" w:cs="仿宋"/>
                <w:bCs/>
                <w:szCs w:val="24"/>
              </w:rPr>
              <w:t>2028</w:t>
            </w:r>
            <w:bookmarkEnd w:id="140"/>
            <w:bookmarkEnd w:id="141"/>
          </w:p>
        </w:tc>
        <w:tc>
          <w:tcPr>
            <w:tcW w:w="1217" w:type="dxa"/>
          </w:tcPr>
          <w:p w14:paraId="031D3471">
            <w:pPr>
              <w:spacing w:before="300" w:after="120" w:line="288" w:lineRule="auto"/>
              <w:jc w:val="left"/>
              <w:outlineLvl w:val="2"/>
              <w:rPr>
                <w:rFonts w:hint="eastAsia" w:ascii="仿宋" w:hAnsi="仿宋" w:cs="仿宋"/>
                <w:bCs/>
                <w:szCs w:val="24"/>
              </w:rPr>
            </w:pPr>
            <w:bookmarkStart w:id="142" w:name="_Toc23229"/>
            <w:bookmarkStart w:id="143" w:name="_Toc27658"/>
            <w:r>
              <w:rPr>
                <w:rFonts w:hint="eastAsia" w:ascii="仿宋" w:hAnsi="仿宋" w:cs="仿宋"/>
                <w:bCs/>
                <w:szCs w:val="24"/>
              </w:rPr>
              <w:t>2029</w:t>
            </w:r>
            <w:bookmarkEnd w:id="142"/>
            <w:bookmarkEnd w:id="143"/>
          </w:p>
        </w:tc>
        <w:tc>
          <w:tcPr>
            <w:tcW w:w="1218" w:type="dxa"/>
          </w:tcPr>
          <w:p w14:paraId="545181FE">
            <w:pPr>
              <w:spacing w:before="300" w:after="120" w:line="288" w:lineRule="auto"/>
              <w:jc w:val="left"/>
              <w:outlineLvl w:val="2"/>
              <w:rPr>
                <w:rFonts w:hint="eastAsia" w:ascii="仿宋" w:hAnsi="仿宋" w:cs="仿宋"/>
                <w:bCs/>
                <w:szCs w:val="24"/>
              </w:rPr>
            </w:pPr>
            <w:bookmarkStart w:id="144" w:name="_Toc25485"/>
            <w:bookmarkStart w:id="145" w:name="_Toc9489"/>
            <w:r>
              <w:rPr>
                <w:rFonts w:hint="eastAsia" w:ascii="仿宋" w:hAnsi="仿宋" w:cs="仿宋"/>
                <w:bCs/>
                <w:szCs w:val="24"/>
              </w:rPr>
              <w:t>2030</w:t>
            </w:r>
            <w:bookmarkEnd w:id="144"/>
            <w:bookmarkEnd w:id="145"/>
          </w:p>
        </w:tc>
      </w:tr>
      <w:tr w14:paraId="5277F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56ADA725">
            <w:pPr>
              <w:spacing w:before="300" w:after="120" w:line="288" w:lineRule="auto"/>
              <w:jc w:val="left"/>
              <w:outlineLvl w:val="2"/>
              <w:rPr>
                <w:rFonts w:hint="eastAsia" w:ascii="仿宋" w:hAnsi="仿宋" w:cs="仿宋"/>
                <w:bCs/>
                <w:szCs w:val="24"/>
              </w:rPr>
            </w:pPr>
            <w:bookmarkStart w:id="146" w:name="_Toc22207"/>
            <w:bookmarkStart w:id="147" w:name="_Toc28263"/>
            <w:r>
              <w:rPr>
                <w:rFonts w:hint="eastAsia" w:ascii="仿宋" w:hAnsi="仿宋" w:cs="仿宋"/>
                <w:bCs/>
                <w:szCs w:val="24"/>
              </w:rPr>
              <w:t>一、投资活动现金流入</w:t>
            </w:r>
            <w:bookmarkEnd w:id="146"/>
            <w:bookmarkEnd w:id="147"/>
          </w:p>
        </w:tc>
        <w:tc>
          <w:tcPr>
            <w:tcW w:w="1217" w:type="dxa"/>
          </w:tcPr>
          <w:p w14:paraId="466ED09D">
            <w:pPr>
              <w:spacing w:before="300" w:after="120" w:line="288" w:lineRule="auto"/>
              <w:jc w:val="left"/>
              <w:outlineLvl w:val="2"/>
              <w:rPr>
                <w:rFonts w:hint="eastAsia" w:ascii="仿宋" w:hAnsi="仿宋" w:cs="仿宋"/>
                <w:bCs/>
                <w:szCs w:val="24"/>
              </w:rPr>
            </w:pPr>
          </w:p>
        </w:tc>
        <w:tc>
          <w:tcPr>
            <w:tcW w:w="1217" w:type="dxa"/>
          </w:tcPr>
          <w:p w14:paraId="013044C1">
            <w:pPr>
              <w:spacing w:before="300" w:after="120" w:line="288" w:lineRule="auto"/>
              <w:jc w:val="left"/>
              <w:outlineLvl w:val="2"/>
              <w:rPr>
                <w:rFonts w:hint="eastAsia" w:ascii="仿宋" w:hAnsi="仿宋" w:cs="仿宋"/>
                <w:bCs/>
                <w:szCs w:val="24"/>
              </w:rPr>
            </w:pPr>
          </w:p>
        </w:tc>
        <w:tc>
          <w:tcPr>
            <w:tcW w:w="1217" w:type="dxa"/>
          </w:tcPr>
          <w:p w14:paraId="372F9ED8">
            <w:pPr>
              <w:spacing w:before="300" w:after="120" w:line="288" w:lineRule="auto"/>
              <w:jc w:val="left"/>
              <w:outlineLvl w:val="2"/>
              <w:rPr>
                <w:rFonts w:hint="eastAsia" w:ascii="仿宋" w:hAnsi="仿宋" w:cs="仿宋"/>
                <w:bCs/>
                <w:szCs w:val="24"/>
              </w:rPr>
            </w:pPr>
          </w:p>
        </w:tc>
        <w:tc>
          <w:tcPr>
            <w:tcW w:w="1217" w:type="dxa"/>
          </w:tcPr>
          <w:p w14:paraId="6A58B282">
            <w:pPr>
              <w:spacing w:before="300" w:after="120" w:line="288" w:lineRule="auto"/>
              <w:jc w:val="left"/>
              <w:outlineLvl w:val="2"/>
              <w:rPr>
                <w:rFonts w:hint="eastAsia" w:ascii="仿宋" w:hAnsi="仿宋" w:cs="仿宋"/>
                <w:bCs/>
                <w:szCs w:val="24"/>
              </w:rPr>
            </w:pPr>
          </w:p>
        </w:tc>
        <w:tc>
          <w:tcPr>
            <w:tcW w:w="1217" w:type="dxa"/>
          </w:tcPr>
          <w:p w14:paraId="57B54CF7">
            <w:pPr>
              <w:spacing w:before="300" w:after="120" w:line="288" w:lineRule="auto"/>
              <w:jc w:val="left"/>
              <w:outlineLvl w:val="2"/>
              <w:rPr>
                <w:rFonts w:hint="eastAsia" w:ascii="仿宋" w:hAnsi="仿宋" w:cs="仿宋"/>
                <w:bCs/>
                <w:szCs w:val="24"/>
              </w:rPr>
            </w:pPr>
          </w:p>
        </w:tc>
        <w:tc>
          <w:tcPr>
            <w:tcW w:w="1218" w:type="dxa"/>
          </w:tcPr>
          <w:p w14:paraId="5559A0DE">
            <w:pPr>
              <w:spacing w:before="300" w:after="120" w:line="288" w:lineRule="auto"/>
              <w:jc w:val="left"/>
              <w:outlineLvl w:val="2"/>
              <w:rPr>
                <w:rFonts w:hint="eastAsia" w:ascii="仿宋" w:hAnsi="仿宋" w:cs="仿宋"/>
                <w:bCs/>
                <w:szCs w:val="24"/>
              </w:rPr>
            </w:pPr>
          </w:p>
        </w:tc>
      </w:tr>
      <w:tr w14:paraId="78B4A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3CBFCA78">
            <w:pPr>
              <w:spacing w:before="300" w:after="120" w:line="288" w:lineRule="auto"/>
              <w:jc w:val="left"/>
              <w:outlineLvl w:val="2"/>
              <w:rPr>
                <w:rFonts w:hint="eastAsia" w:ascii="仿宋" w:hAnsi="仿宋" w:cs="仿宋"/>
                <w:bCs/>
                <w:szCs w:val="24"/>
              </w:rPr>
            </w:pPr>
            <w:bookmarkStart w:id="148" w:name="_Toc29868"/>
            <w:bookmarkStart w:id="149" w:name="_Toc18913"/>
            <w:r>
              <w:rPr>
                <w:rFonts w:hint="eastAsia" w:ascii="仿宋" w:hAnsi="仿宋" w:cs="仿宋"/>
                <w:bCs/>
                <w:szCs w:val="24"/>
              </w:rPr>
              <w:t>二．净利润</w:t>
            </w:r>
            <w:bookmarkEnd w:id="148"/>
            <w:bookmarkEnd w:id="149"/>
          </w:p>
        </w:tc>
        <w:tc>
          <w:tcPr>
            <w:tcW w:w="1217" w:type="dxa"/>
          </w:tcPr>
          <w:p w14:paraId="50599431">
            <w:pPr>
              <w:spacing w:before="300" w:after="120" w:line="288" w:lineRule="auto"/>
              <w:jc w:val="left"/>
              <w:outlineLvl w:val="2"/>
              <w:rPr>
                <w:rFonts w:hint="eastAsia" w:ascii="仿宋" w:hAnsi="仿宋" w:cs="仿宋"/>
                <w:bCs/>
                <w:szCs w:val="24"/>
              </w:rPr>
            </w:pPr>
          </w:p>
        </w:tc>
        <w:tc>
          <w:tcPr>
            <w:tcW w:w="1217" w:type="dxa"/>
          </w:tcPr>
          <w:p w14:paraId="0D6881BC">
            <w:pPr>
              <w:spacing w:before="300" w:after="120" w:line="288" w:lineRule="auto"/>
              <w:jc w:val="left"/>
              <w:outlineLvl w:val="2"/>
              <w:rPr>
                <w:rFonts w:hint="eastAsia" w:ascii="仿宋" w:hAnsi="仿宋" w:cs="仿宋"/>
                <w:bCs/>
                <w:szCs w:val="24"/>
              </w:rPr>
            </w:pPr>
          </w:p>
        </w:tc>
        <w:tc>
          <w:tcPr>
            <w:tcW w:w="1217" w:type="dxa"/>
          </w:tcPr>
          <w:p w14:paraId="6667F984">
            <w:pPr>
              <w:spacing w:before="300" w:after="120" w:line="288" w:lineRule="auto"/>
              <w:jc w:val="left"/>
              <w:outlineLvl w:val="2"/>
              <w:rPr>
                <w:rFonts w:hint="eastAsia" w:ascii="仿宋" w:hAnsi="仿宋" w:cs="仿宋"/>
                <w:bCs/>
                <w:szCs w:val="24"/>
              </w:rPr>
            </w:pPr>
          </w:p>
        </w:tc>
        <w:tc>
          <w:tcPr>
            <w:tcW w:w="1217" w:type="dxa"/>
          </w:tcPr>
          <w:p w14:paraId="1AB45B23">
            <w:pPr>
              <w:spacing w:before="300" w:after="120" w:line="288" w:lineRule="auto"/>
              <w:jc w:val="left"/>
              <w:outlineLvl w:val="2"/>
              <w:rPr>
                <w:rFonts w:hint="eastAsia" w:ascii="仿宋" w:hAnsi="仿宋" w:cs="仿宋"/>
                <w:bCs/>
                <w:szCs w:val="24"/>
              </w:rPr>
            </w:pPr>
          </w:p>
        </w:tc>
        <w:tc>
          <w:tcPr>
            <w:tcW w:w="1217" w:type="dxa"/>
          </w:tcPr>
          <w:p w14:paraId="3323A235">
            <w:pPr>
              <w:spacing w:before="300" w:after="120" w:line="288" w:lineRule="auto"/>
              <w:jc w:val="left"/>
              <w:outlineLvl w:val="2"/>
              <w:rPr>
                <w:rFonts w:hint="eastAsia" w:ascii="仿宋" w:hAnsi="仿宋" w:cs="仿宋"/>
                <w:bCs/>
                <w:szCs w:val="24"/>
              </w:rPr>
            </w:pPr>
          </w:p>
        </w:tc>
        <w:tc>
          <w:tcPr>
            <w:tcW w:w="1218" w:type="dxa"/>
          </w:tcPr>
          <w:p w14:paraId="062349DC">
            <w:pPr>
              <w:spacing w:before="300" w:after="120" w:line="288" w:lineRule="auto"/>
              <w:jc w:val="left"/>
              <w:outlineLvl w:val="2"/>
              <w:rPr>
                <w:rFonts w:hint="eastAsia" w:ascii="仿宋" w:hAnsi="仿宋" w:cs="仿宋"/>
                <w:bCs/>
                <w:szCs w:val="24"/>
              </w:rPr>
            </w:pPr>
          </w:p>
        </w:tc>
      </w:tr>
      <w:tr w14:paraId="58DFE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758744C">
            <w:pPr>
              <w:spacing w:before="300" w:after="120" w:line="288" w:lineRule="auto"/>
              <w:jc w:val="left"/>
              <w:outlineLvl w:val="2"/>
              <w:rPr>
                <w:rFonts w:hint="eastAsia" w:ascii="仿宋" w:hAnsi="仿宋" w:cs="仿宋"/>
                <w:bCs/>
                <w:szCs w:val="24"/>
              </w:rPr>
            </w:pPr>
            <w:bookmarkStart w:id="150" w:name="_Toc26185"/>
            <w:bookmarkStart w:id="151" w:name="_Toc16303"/>
            <w:r>
              <w:rPr>
                <w:rFonts w:hint="eastAsia" w:ascii="仿宋" w:hAnsi="仿宋" w:cs="仿宋"/>
                <w:bCs/>
                <w:szCs w:val="24"/>
              </w:rPr>
              <w:t>购建固定资产支付的现金</w:t>
            </w:r>
            <w:bookmarkEnd w:id="150"/>
            <w:bookmarkEnd w:id="151"/>
          </w:p>
        </w:tc>
        <w:tc>
          <w:tcPr>
            <w:tcW w:w="1217" w:type="dxa"/>
          </w:tcPr>
          <w:p w14:paraId="2DF6415A">
            <w:pPr>
              <w:spacing w:before="300" w:after="120" w:line="288" w:lineRule="auto"/>
              <w:jc w:val="left"/>
              <w:outlineLvl w:val="2"/>
              <w:rPr>
                <w:rFonts w:hint="eastAsia" w:ascii="仿宋" w:hAnsi="仿宋" w:cs="仿宋"/>
                <w:bCs/>
                <w:szCs w:val="24"/>
              </w:rPr>
            </w:pPr>
          </w:p>
        </w:tc>
        <w:tc>
          <w:tcPr>
            <w:tcW w:w="1217" w:type="dxa"/>
          </w:tcPr>
          <w:p w14:paraId="21671CA4">
            <w:pPr>
              <w:spacing w:before="300" w:after="120" w:line="288" w:lineRule="auto"/>
              <w:jc w:val="left"/>
              <w:outlineLvl w:val="2"/>
              <w:rPr>
                <w:rFonts w:hint="eastAsia" w:ascii="仿宋" w:hAnsi="仿宋" w:cs="仿宋"/>
                <w:bCs/>
                <w:szCs w:val="24"/>
              </w:rPr>
            </w:pPr>
          </w:p>
        </w:tc>
        <w:tc>
          <w:tcPr>
            <w:tcW w:w="1217" w:type="dxa"/>
          </w:tcPr>
          <w:p w14:paraId="25829D63">
            <w:pPr>
              <w:spacing w:before="300" w:after="120" w:line="288" w:lineRule="auto"/>
              <w:jc w:val="left"/>
              <w:outlineLvl w:val="2"/>
              <w:rPr>
                <w:rFonts w:hint="eastAsia" w:ascii="仿宋" w:hAnsi="仿宋" w:cs="仿宋"/>
                <w:bCs/>
                <w:szCs w:val="24"/>
              </w:rPr>
            </w:pPr>
          </w:p>
        </w:tc>
        <w:tc>
          <w:tcPr>
            <w:tcW w:w="1217" w:type="dxa"/>
          </w:tcPr>
          <w:p w14:paraId="4D167342">
            <w:pPr>
              <w:spacing w:before="300" w:after="120" w:line="288" w:lineRule="auto"/>
              <w:jc w:val="left"/>
              <w:outlineLvl w:val="2"/>
              <w:rPr>
                <w:rFonts w:hint="eastAsia" w:ascii="仿宋" w:hAnsi="仿宋" w:cs="仿宋"/>
                <w:bCs/>
                <w:szCs w:val="24"/>
              </w:rPr>
            </w:pPr>
          </w:p>
        </w:tc>
        <w:tc>
          <w:tcPr>
            <w:tcW w:w="1217" w:type="dxa"/>
          </w:tcPr>
          <w:p w14:paraId="0AA79DAE">
            <w:pPr>
              <w:spacing w:before="300" w:after="120" w:line="288" w:lineRule="auto"/>
              <w:jc w:val="left"/>
              <w:outlineLvl w:val="2"/>
              <w:rPr>
                <w:rFonts w:hint="eastAsia" w:ascii="仿宋" w:hAnsi="仿宋" w:cs="仿宋"/>
                <w:bCs/>
                <w:szCs w:val="24"/>
              </w:rPr>
            </w:pPr>
          </w:p>
        </w:tc>
        <w:tc>
          <w:tcPr>
            <w:tcW w:w="1218" w:type="dxa"/>
          </w:tcPr>
          <w:p w14:paraId="08802548">
            <w:pPr>
              <w:spacing w:before="300" w:after="120" w:line="288" w:lineRule="auto"/>
              <w:jc w:val="left"/>
              <w:outlineLvl w:val="2"/>
              <w:rPr>
                <w:rFonts w:hint="eastAsia" w:ascii="仿宋" w:hAnsi="仿宋" w:cs="仿宋"/>
                <w:bCs/>
                <w:szCs w:val="24"/>
              </w:rPr>
            </w:pPr>
          </w:p>
        </w:tc>
      </w:tr>
      <w:tr w14:paraId="090AE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5316B9EA">
            <w:pPr>
              <w:spacing w:before="300" w:after="120" w:line="288" w:lineRule="auto"/>
              <w:jc w:val="left"/>
              <w:outlineLvl w:val="2"/>
              <w:rPr>
                <w:rFonts w:hint="eastAsia" w:ascii="仿宋" w:hAnsi="仿宋" w:cs="仿宋"/>
                <w:bCs/>
                <w:szCs w:val="24"/>
              </w:rPr>
            </w:pPr>
            <w:bookmarkStart w:id="152" w:name="_Toc31104"/>
            <w:bookmarkStart w:id="153" w:name="_Toc26978"/>
            <w:r>
              <w:rPr>
                <w:rFonts w:hint="eastAsia" w:ascii="仿宋" w:hAnsi="仿宋" w:cs="仿宋"/>
                <w:bCs/>
                <w:szCs w:val="24"/>
              </w:rPr>
              <w:t>无形资产及其他资产购置</w:t>
            </w:r>
            <w:bookmarkEnd w:id="152"/>
            <w:bookmarkEnd w:id="153"/>
          </w:p>
        </w:tc>
        <w:tc>
          <w:tcPr>
            <w:tcW w:w="1217" w:type="dxa"/>
          </w:tcPr>
          <w:p w14:paraId="7C9C4356">
            <w:pPr>
              <w:spacing w:before="300" w:after="120" w:line="288" w:lineRule="auto"/>
              <w:jc w:val="left"/>
              <w:outlineLvl w:val="2"/>
              <w:rPr>
                <w:rFonts w:hint="eastAsia" w:ascii="仿宋" w:hAnsi="仿宋" w:cs="仿宋"/>
                <w:bCs/>
                <w:szCs w:val="24"/>
              </w:rPr>
            </w:pPr>
          </w:p>
        </w:tc>
        <w:tc>
          <w:tcPr>
            <w:tcW w:w="1217" w:type="dxa"/>
          </w:tcPr>
          <w:p w14:paraId="6697B2E0">
            <w:pPr>
              <w:spacing w:before="300" w:after="120" w:line="288" w:lineRule="auto"/>
              <w:jc w:val="left"/>
              <w:outlineLvl w:val="2"/>
              <w:rPr>
                <w:rFonts w:hint="eastAsia" w:ascii="仿宋" w:hAnsi="仿宋" w:cs="仿宋"/>
                <w:bCs/>
                <w:szCs w:val="24"/>
              </w:rPr>
            </w:pPr>
          </w:p>
        </w:tc>
        <w:tc>
          <w:tcPr>
            <w:tcW w:w="1217" w:type="dxa"/>
          </w:tcPr>
          <w:p w14:paraId="6E2CAAF2">
            <w:pPr>
              <w:spacing w:before="300" w:after="120" w:line="288" w:lineRule="auto"/>
              <w:jc w:val="left"/>
              <w:outlineLvl w:val="2"/>
              <w:rPr>
                <w:rFonts w:hint="eastAsia" w:ascii="仿宋" w:hAnsi="仿宋" w:cs="仿宋"/>
                <w:bCs/>
                <w:szCs w:val="24"/>
              </w:rPr>
            </w:pPr>
          </w:p>
        </w:tc>
        <w:tc>
          <w:tcPr>
            <w:tcW w:w="1217" w:type="dxa"/>
          </w:tcPr>
          <w:p w14:paraId="46945274">
            <w:pPr>
              <w:spacing w:before="300" w:after="120" w:line="288" w:lineRule="auto"/>
              <w:jc w:val="left"/>
              <w:outlineLvl w:val="2"/>
              <w:rPr>
                <w:rFonts w:hint="eastAsia" w:ascii="仿宋" w:hAnsi="仿宋" w:cs="仿宋"/>
                <w:bCs/>
                <w:szCs w:val="24"/>
              </w:rPr>
            </w:pPr>
          </w:p>
        </w:tc>
        <w:tc>
          <w:tcPr>
            <w:tcW w:w="1217" w:type="dxa"/>
          </w:tcPr>
          <w:p w14:paraId="78FFD72C">
            <w:pPr>
              <w:spacing w:before="300" w:after="120" w:line="288" w:lineRule="auto"/>
              <w:jc w:val="left"/>
              <w:outlineLvl w:val="2"/>
              <w:rPr>
                <w:rFonts w:hint="eastAsia" w:ascii="仿宋" w:hAnsi="仿宋" w:cs="仿宋"/>
                <w:bCs/>
                <w:szCs w:val="24"/>
              </w:rPr>
            </w:pPr>
          </w:p>
        </w:tc>
        <w:tc>
          <w:tcPr>
            <w:tcW w:w="1218" w:type="dxa"/>
          </w:tcPr>
          <w:p w14:paraId="07650F70">
            <w:pPr>
              <w:spacing w:before="300" w:after="120" w:line="288" w:lineRule="auto"/>
              <w:jc w:val="left"/>
              <w:outlineLvl w:val="2"/>
              <w:rPr>
                <w:rFonts w:hint="eastAsia" w:ascii="仿宋" w:hAnsi="仿宋" w:cs="仿宋"/>
                <w:bCs/>
                <w:szCs w:val="24"/>
              </w:rPr>
            </w:pPr>
          </w:p>
        </w:tc>
      </w:tr>
      <w:tr w14:paraId="6DD1F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6933F6F9">
            <w:pPr>
              <w:spacing w:before="300" w:after="120" w:line="288" w:lineRule="auto"/>
              <w:jc w:val="left"/>
              <w:outlineLvl w:val="2"/>
              <w:rPr>
                <w:rFonts w:hint="eastAsia" w:ascii="仿宋" w:hAnsi="仿宋" w:cs="仿宋"/>
                <w:bCs/>
                <w:szCs w:val="24"/>
              </w:rPr>
            </w:pPr>
            <w:bookmarkStart w:id="154" w:name="_Toc7820"/>
            <w:bookmarkStart w:id="155" w:name="_Toc30978"/>
            <w:r>
              <w:rPr>
                <w:rFonts w:hint="eastAsia" w:ascii="仿宋" w:hAnsi="仿宋" w:cs="仿宋"/>
                <w:bCs/>
                <w:szCs w:val="24"/>
              </w:rPr>
              <w:t>三、净现金流</w:t>
            </w:r>
            <w:bookmarkEnd w:id="154"/>
            <w:bookmarkEnd w:id="155"/>
          </w:p>
        </w:tc>
        <w:tc>
          <w:tcPr>
            <w:tcW w:w="1217" w:type="dxa"/>
          </w:tcPr>
          <w:p w14:paraId="16C946DB">
            <w:pPr>
              <w:spacing w:before="300" w:after="120" w:line="288" w:lineRule="auto"/>
              <w:jc w:val="left"/>
              <w:outlineLvl w:val="2"/>
              <w:rPr>
                <w:rFonts w:hint="eastAsia" w:ascii="仿宋" w:hAnsi="仿宋" w:cs="仿宋"/>
                <w:bCs/>
                <w:szCs w:val="24"/>
              </w:rPr>
            </w:pPr>
          </w:p>
        </w:tc>
        <w:tc>
          <w:tcPr>
            <w:tcW w:w="1217" w:type="dxa"/>
          </w:tcPr>
          <w:p w14:paraId="211536AB">
            <w:pPr>
              <w:spacing w:before="300" w:after="120" w:line="288" w:lineRule="auto"/>
              <w:jc w:val="left"/>
              <w:outlineLvl w:val="2"/>
              <w:rPr>
                <w:rFonts w:hint="eastAsia" w:ascii="仿宋" w:hAnsi="仿宋" w:cs="仿宋"/>
                <w:bCs/>
                <w:szCs w:val="24"/>
              </w:rPr>
            </w:pPr>
          </w:p>
        </w:tc>
        <w:tc>
          <w:tcPr>
            <w:tcW w:w="1217" w:type="dxa"/>
          </w:tcPr>
          <w:p w14:paraId="75BF0D03">
            <w:pPr>
              <w:spacing w:before="300" w:after="120" w:line="288" w:lineRule="auto"/>
              <w:jc w:val="left"/>
              <w:outlineLvl w:val="2"/>
              <w:rPr>
                <w:rFonts w:hint="eastAsia" w:ascii="仿宋" w:hAnsi="仿宋" w:cs="仿宋"/>
                <w:bCs/>
                <w:szCs w:val="24"/>
              </w:rPr>
            </w:pPr>
          </w:p>
        </w:tc>
        <w:tc>
          <w:tcPr>
            <w:tcW w:w="1217" w:type="dxa"/>
          </w:tcPr>
          <w:p w14:paraId="22A689FE">
            <w:pPr>
              <w:spacing w:before="300" w:after="120" w:line="288" w:lineRule="auto"/>
              <w:jc w:val="left"/>
              <w:outlineLvl w:val="2"/>
              <w:rPr>
                <w:rFonts w:hint="eastAsia" w:ascii="仿宋" w:hAnsi="仿宋" w:cs="仿宋"/>
                <w:bCs/>
                <w:szCs w:val="24"/>
              </w:rPr>
            </w:pPr>
          </w:p>
        </w:tc>
        <w:tc>
          <w:tcPr>
            <w:tcW w:w="1217" w:type="dxa"/>
          </w:tcPr>
          <w:p w14:paraId="28F85256">
            <w:pPr>
              <w:spacing w:before="300" w:after="120" w:line="288" w:lineRule="auto"/>
              <w:jc w:val="left"/>
              <w:outlineLvl w:val="2"/>
              <w:rPr>
                <w:rFonts w:hint="eastAsia" w:ascii="仿宋" w:hAnsi="仿宋" w:cs="仿宋"/>
                <w:bCs/>
                <w:szCs w:val="24"/>
              </w:rPr>
            </w:pPr>
          </w:p>
        </w:tc>
        <w:tc>
          <w:tcPr>
            <w:tcW w:w="1218" w:type="dxa"/>
          </w:tcPr>
          <w:p w14:paraId="255DDD9F">
            <w:pPr>
              <w:spacing w:before="300" w:after="120" w:line="288" w:lineRule="auto"/>
              <w:jc w:val="left"/>
              <w:outlineLvl w:val="2"/>
              <w:rPr>
                <w:rFonts w:hint="eastAsia" w:ascii="仿宋" w:hAnsi="仿宋" w:cs="仿宋"/>
                <w:bCs/>
                <w:szCs w:val="24"/>
              </w:rPr>
            </w:pPr>
          </w:p>
        </w:tc>
      </w:tr>
      <w:tr w14:paraId="0186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1265BB3A">
            <w:pPr>
              <w:spacing w:before="300" w:after="120" w:line="288" w:lineRule="auto"/>
              <w:jc w:val="left"/>
              <w:outlineLvl w:val="2"/>
              <w:rPr>
                <w:rFonts w:hint="eastAsia" w:ascii="仿宋" w:hAnsi="仿宋" w:cs="仿宋"/>
                <w:bCs/>
                <w:szCs w:val="24"/>
              </w:rPr>
            </w:pPr>
            <w:bookmarkStart w:id="156" w:name="_Toc22728"/>
            <w:bookmarkStart w:id="157" w:name="_Toc2911"/>
            <w:r>
              <w:rPr>
                <w:rFonts w:hint="eastAsia" w:ascii="仿宋" w:hAnsi="仿宋" w:cs="仿宋"/>
                <w:bCs/>
                <w:szCs w:val="24"/>
              </w:rPr>
              <w:t>现值系数PVIF</w:t>
            </w:r>
            <w:bookmarkEnd w:id="156"/>
            <w:bookmarkEnd w:id="157"/>
          </w:p>
        </w:tc>
        <w:tc>
          <w:tcPr>
            <w:tcW w:w="1217" w:type="dxa"/>
          </w:tcPr>
          <w:p w14:paraId="1B9C64D7">
            <w:pPr>
              <w:spacing w:before="300" w:after="120" w:line="288" w:lineRule="auto"/>
              <w:jc w:val="left"/>
              <w:outlineLvl w:val="2"/>
              <w:rPr>
                <w:rFonts w:hint="eastAsia" w:ascii="仿宋" w:hAnsi="仿宋" w:cs="仿宋"/>
                <w:bCs/>
                <w:szCs w:val="24"/>
              </w:rPr>
            </w:pPr>
          </w:p>
        </w:tc>
        <w:tc>
          <w:tcPr>
            <w:tcW w:w="1217" w:type="dxa"/>
          </w:tcPr>
          <w:p w14:paraId="13EEC062">
            <w:pPr>
              <w:spacing w:before="300" w:after="120" w:line="288" w:lineRule="auto"/>
              <w:jc w:val="left"/>
              <w:outlineLvl w:val="2"/>
              <w:rPr>
                <w:rFonts w:hint="eastAsia" w:ascii="仿宋" w:hAnsi="仿宋" w:cs="仿宋"/>
                <w:bCs/>
                <w:szCs w:val="24"/>
              </w:rPr>
            </w:pPr>
          </w:p>
        </w:tc>
        <w:tc>
          <w:tcPr>
            <w:tcW w:w="1217" w:type="dxa"/>
          </w:tcPr>
          <w:p w14:paraId="1BBDECE0">
            <w:pPr>
              <w:spacing w:before="300" w:after="120" w:line="288" w:lineRule="auto"/>
              <w:jc w:val="left"/>
              <w:outlineLvl w:val="2"/>
              <w:rPr>
                <w:rFonts w:hint="eastAsia" w:ascii="仿宋" w:hAnsi="仿宋" w:cs="仿宋"/>
                <w:bCs/>
                <w:szCs w:val="24"/>
              </w:rPr>
            </w:pPr>
          </w:p>
        </w:tc>
        <w:tc>
          <w:tcPr>
            <w:tcW w:w="1217" w:type="dxa"/>
          </w:tcPr>
          <w:p w14:paraId="31EF6C3F">
            <w:pPr>
              <w:spacing w:before="300" w:after="120" w:line="288" w:lineRule="auto"/>
              <w:jc w:val="left"/>
              <w:outlineLvl w:val="2"/>
              <w:rPr>
                <w:rFonts w:hint="eastAsia" w:ascii="仿宋" w:hAnsi="仿宋" w:cs="仿宋"/>
                <w:bCs/>
                <w:szCs w:val="24"/>
              </w:rPr>
            </w:pPr>
          </w:p>
        </w:tc>
        <w:tc>
          <w:tcPr>
            <w:tcW w:w="1217" w:type="dxa"/>
          </w:tcPr>
          <w:p w14:paraId="1D4E6B92">
            <w:pPr>
              <w:spacing w:before="300" w:after="120" w:line="288" w:lineRule="auto"/>
              <w:jc w:val="left"/>
              <w:outlineLvl w:val="2"/>
              <w:rPr>
                <w:rFonts w:hint="eastAsia" w:ascii="仿宋" w:hAnsi="仿宋" w:cs="仿宋"/>
                <w:bCs/>
                <w:szCs w:val="24"/>
              </w:rPr>
            </w:pPr>
          </w:p>
        </w:tc>
        <w:tc>
          <w:tcPr>
            <w:tcW w:w="1218" w:type="dxa"/>
          </w:tcPr>
          <w:p w14:paraId="0B00B71D">
            <w:pPr>
              <w:spacing w:before="300" w:after="120" w:line="288" w:lineRule="auto"/>
              <w:jc w:val="left"/>
              <w:outlineLvl w:val="2"/>
              <w:rPr>
                <w:rFonts w:hint="eastAsia" w:ascii="仿宋" w:hAnsi="仿宋" w:cs="仿宋"/>
                <w:bCs/>
                <w:szCs w:val="24"/>
              </w:rPr>
            </w:pPr>
          </w:p>
        </w:tc>
      </w:tr>
      <w:tr w14:paraId="003A9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B71CE8F">
            <w:pPr>
              <w:spacing w:before="300" w:after="120" w:line="288" w:lineRule="auto"/>
              <w:jc w:val="left"/>
              <w:outlineLvl w:val="2"/>
              <w:rPr>
                <w:rFonts w:hint="eastAsia" w:ascii="仿宋" w:hAnsi="仿宋" w:cs="仿宋"/>
                <w:bCs/>
                <w:szCs w:val="24"/>
              </w:rPr>
            </w:pPr>
            <w:bookmarkStart w:id="158" w:name="_Toc30387"/>
            <w:bookmarkStart w:id="159" w:name="_Toc26295"/>
            <w:r>
              <w:rPr>
                <w:rFonts w:hint="eastAsia" w:ascii="仿宋" w:hAnsi="仿宋" w:cs="仿宋"/>
                <w:bCs/>
                <w:szCs w:val="24"/>
              </w:rPr>
              <w:t>四．未来净现金流现值</w:t>
            </w:r>
            <w:bookmarkEnd w:id="158"/>
            <w:bookmarkEnd w:id="159"/>
          </w:p>
        </w:tc>
        <w:tc>
          <w:tcPr>
            <w:tcW w:w="1217" w:type="dxa"/>
          </w:tcPr>
          <w:p w14:paraId="504EE2A0">
            <w:pPr>
              <w:spacing w:before="300" w:after="120" w:line="288" w:lineRule="auto"/>
              <w:jc w:val="left"/>
              <w:outlineLvl w:val="2"/>
              <w:rPr>
                <w:rFonts w:hint="eastAsia" w:ascii="仿宋" w:hAnsi="仿宋" w:cs="仿宋"/>
                <w:bCs/>
                <w:szCs w:val="24"/>
              </w:rPr>
            </w:pPr>
          </w:p>
        </w:tc>
        <w:tc>
          <w:tcPr>
            <w:tcW w:w="1217" w:type="dxa"/>
          </w:tcPr>
          <w:p w14:paraId="111B8ABB">
            <w:pPr>
              <w:spacing w:before="300" w:after="120" w:line="288" w:lineRule="auto"/>
              <w:jc w:val="left"/>
              <w:outlineLvl w:val="2"/>
              <w:rPr>
                <w:rFonts w:hint="eastAsia" w:ascii="仿宋" w:hAnsi="仿宋" w:cs="仿宋"/>
                <w:bCs/>
                <w:szCs w:val="24"/>
              </w:rPr>
            </w:pPr>
          </w:p>
        </w:tc>
        <w:tc>
          <w:tcPr>
            <w:tcW w:w="1217" w:type="dxa"/>
          </w:tcPr>
          <w:p w14:paraId="5F76B3AC">
            <w:pPr>
              <w:spacing w:before="300" w:after="120" w:line="288" w:lineRule="auto"/>
              <w:jc w:val="left"/>
              <w:outlineLvl w:val="2"/>
              <w:rPr>
                <w:rFonts w:hint="eastAsia" w:ascii="仿宋" w:hAnsi="仿宋" w:cs="仿宋"/>
                <w:bCs/>
                <w:szCs w:val="24"/>
              </w:rPr>
            </w:pPr>
          </w:p>
        </w:tc>
        <w:tc>
          <w:tcPr>
            <w:tcW w:w="1217" w:type="dxa"/>
          </w:tcPr>
          <w:p w14:paraId="5C386431">
            <w:pPr>
              <w:spacing w:before="300" w:after="120" w:line="288" w:lineRule="auto"/>
              <w:jc w:val="left"/>
              <w:outlineLvl w:val="2"/>
              <w:rPr>
                <w:rFonts w:hint="eastAsia" w:ascii="仿宋" w:hAnsi="仿宋" w:cs="仿宋"/>
                <w:bCs/>
                <w:szCs w:val="24"/>
              </w:rPr>
            </w:pPr>
          </w:p>
        </w:tc>
        <w:tc>
          <w:tcPr>
            <w:tcW w:w="1217" w:type="dxa"/>
          </w:tcPr>
          <w:p w14:paraId="390AF63B">
            <w:pPr>
              <w:spacing w:before="300" w:after="120" w:line="288" w:lineRule="auto"/>
              <w:jc w:val="left"/>
              <w:outlineLvl w:val="2"/>
              <w:rPr>
                <w:rFonts w:hint="eastAsia" w:ascii="仿宋" w:hAnsi="仿宋" w:cs="仿宋"/>
                <w:bCs/>
                <w:szCs w:val="24"/>
              </w:rPr>
            </w:pPr>
          </w:p>
        </w:tc>
        <w:tc>
          <w:tcPr>
            <w:tcW w:w="1218" w:type="dxa"/>
          </w:tcPr>
          <w:p w14:paraId="2DACF2C7">
            <w:pPr>
              <w:spacing w:before="300" w:after="120" w:line="288" w:lineRule="auto"/>
              <w:jc w:val="left"/>
              <w:outlineLvl w:val="2"/>
              <w:rPr>
                <w:rFonts w:hint="eastAsia" w:ascii="仿宋" w:hAnsi="仿宋" w:cs="仿宋"/>
                <w:bCs/>
                <w:szCs w:val="24"/>
              </w:rPr>
            </w:pPr>
          </w:p>
        </w:tc>
      </w:tr>
      <w:tr w14:paraId="3AC1B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66CD6B86">
            <w:pPr>
              <w:spacing w:before="300" w:after="120" w:line="288" w:lineRule="auto"/>
              <w:jc w:val="left"/>
              <w:outlineLvl w:val="2"/>
              <w:rPr>
                <w:rFonts w:hint="eastAsia" w:ascii="仿宋" w:hAnsi="仿宋" w:cs="仿宋"/>
                <w:bCs/>
                <w:szCs w:val="24"/>
              </w:rPr>
            </w:pPr>
            <w:bookmarkStart w:id="160" w:name="_Toc27026"/>
            <w:bookmarkStart w:id="161" w:name="_Toc3643"/>
            <w:r>
              <w:rPr>
                <w:rFonts w:hint="eastAsia" w:ascii="仿宋" w:hAnsi="仿宋" w:cs="仿宋"/>
                <w:bCs/>
                <w:szCs w:val="24"/>
              </w:rPr>
              <w:t>五．净现值</w:t>
            </w:r>
            <w:bookmarkEnd w:id="160"/>
            <w:bookmarkEnd w:id="161"/>
          </w:p>
        </w:tc>
        <w:tc>
          <w:tcPr>
            <w:tcW w:w="1217" w:type="dxa"/>
          </w:tcPr>
          <w:p w14:paraId="7DF92573">
            <w:pPr>
              <w:spacing w:before="300" w:after="120" w:line="288" w:lineRule="auto"/>
              <w:jc w:val="left"/>
              <w:outlineLvl w:val="2"/>
              <w:rPr>
                <w:rFonts w:hint="eastAsia" w:ascii="仿宋" w:hAnsi="仿宋" w:cs="仿宋"/>
                <w:bCs/>
                <w:szCs w:val="24"/>
              </w:rPr>
            </w:pPr>
          </w:p>
        </w:tc>
        <w:tc>
          <w:tcPr>
            <w:tcW w:w="1217" w:type="dxa"/>
          </w:tcPr>
          <w:p w14:paraId="7BB55AB9">
            <w:pPr>
              <w:spacing w:before="300" w:after="120" w:line="288" w:lineRule="auto"/>
              <w:jc w:val="left"/>
              <w:outlineLvl w:val="2"/>
              <w:rPr>
                <w:rFonts w:hint="eastAsia" w:ascii="仿宋" w:hAnsi="仿宋" w:cs="仿宋"/>
                <w:bCs/>
                <w:szCs w:val="24"/>
              </w:rPr>
            </w:pPr>
          </w:p>
        </w:tc>
        <w:tc>
          <w:tcPr>
            <w:tcW w:w="1217" w:type="dxa"/>
          </w:tcPr>
          <w:p w14:paraId="29E62BEB">
            <w:pPr>
              <w:spacing w:before="300" w:after="120" w:line="288" w:lineRule="auto"/>
              <w:jc w:val="left"/>
              <w:outlineLvl w:val="2"/>
              <w:rPr>
                <w:rFonts w:hint="eastAsia" w:ascii="仿宋" w:hAnsi="仿宋" w:cs="仿宋"/>
                <w:bCs/>
                <w:szCs w:val="24"/>
              </w:rPr>
            </w:pPr>
          </w:p>
        </w:tc>
        <w:tc>
          <w:tcPr>
            <w:tcW w:w="1217" w:type="dxa"/>
          </w:tcPr>
          <w:p w14:paraId="7F97EA8D">
            <w:pPr>
              <w:spacing w:before="300" w:after="120" w:line="288" w:lineRule="auto"/>
              <w:jc w:val="left"/>
              <w:outlineLvl w:val="2"/>
              <w:rPr>
                <w:rFonts w:hint="eastAsia" w:ascii="仿宋" w:hAnsi="仿宋" w:cs="仿宋"/>
                <w:bCs/>
                <w:szCs w:val="24"/>
              </w:rPr>
            </w:pPr>
          </w:p>
        </w:tc>
        <w:tc>
          <w:tcPr>
            <w:tcW w:w="1217" w:type="dxa"/>
          </w:tcPr>
          <w:p w14:paraId="719A6C03">
            <w:pPr>
              <w:spacing w:before="300" w:after="120" w:line="288" w:lineRule="auto"/>
              <w:jc w:val="left"/>
              <w:outlineLvl w:val="2"/>
              <w:rPr>
                <w:rFonts w:hint="eastAsia" w:ascii="仿宋" w:hAnsi="仿宋" w:cs="仿宋"/>
                <w:bCs/>
                <w:szCs w:val="24"/>
              </w:rPr>
            </w:pPr>
          </w:p>
        </w:tc>
        <w:tc>
          <w:tcPr>
            <w:tcW w:w="1218" w:type="dxa"/>
          </w:tcPr>
          <w:p w14:paraId="747F7C9A">
            <w:pPr>
              <w:spacing w:before="300" w:after="120" w:line="288" w:lineRule="auto"/>
              <w:jc w:val="left"/>
              <w:outlineLvl w:val="2"/>
              <w:rPr>
                <w:rFonts w:hint="eastAsia" w:ascii="仿宋" w:hAnsi="仿宋" w:cs="仿宋"/>
                <w:bCs/>
                <w:szCs w:val="24"/>
              </w:rPr>
            </w:pPr>
          </w:p>
        </w:tc>
      </w:tr>
    </w:tbl>
    <w:p w14:paraId="309196E3">
      <w:pPr>
        <w:pStyle w:val="5"/>
        <w:spacing w:after="120"/>
      </w:pPr>
      <w:r>
        <w:rPr>
          <w:rFonts w:hint="eastAsia"/>
        </w:rPr>
        <w:t>9.5.2投资财务指标分析</w:t>
      </w:r>
    </w:p>
    <w:p w14:paraId="222800D4">
      <w:pPr>
        <w:spacing w:after="120"/>
      </w:pPr>
      <w:r>
        <w:rPr>
          <w:rFonts w:hint="eastAsia"/>
        </w:rPr>
        <w:t>（1) 指标一:净现值</w:t>
      </w:r>
    </w:p>
    <w:p w14:paraId="6743FD6D">
      <w:pPr>
        <w:spacing w:after="120"/>
      </w:pPr>
      <w:r>
        <w:rPr>
          <w:rFonts w:hint="eastAsia"/>
        </w:rPr>
        <w:t>净现值NPV，是考虑未来的时因素，是一项投冷斤生的未来现金流的折现值与项目投资成本之间的差值。净现值为正值，投资方案是可接受的；净现值是负值，投资方案就是不可接受的。净现值越大，投资方案越好</w:t>
      </w:r>
    </w:p>
    <w:p w14:paraId="397EE9A1">
      <w:pPr>
        <w:spacing w:after="120"/>
      </w:pPr>
      <w:r>
        <w:rPr>
          <w:rFonts w:hint="eastAsia"/>
        </w:rPr>
        <w:t>由以上数据得出，公司净现值NPV为  ，大于零，故该项目的投资方案是可行的</w:t>
      </w:r>
    </w:p>
    <w:p w14:paraId="28FB69BC">
      <w:pPr>
        <w:spacing w:after="120"/>
      </w:pPr>
      <w:r>
        <w:rPr>
          <w:rFonts w:hint="eastAsia"/>
        </w:rPr>
        <w:t>(2)指标二:投资回收期</w:t>
      </w:r>
    </w:p>
    <w:p w14:paraId="60004DD2">
      <w:pPr>
        <w:spacing w:after="120"/>
      </w:pPr>
      <w:r>
        <w:rPr>
          <w:rFonts w:hint="eastAsia"/>
        </w:rPr>
        <w:t xml:space="preserve">投资回收期亦称“投资回收年限”。投资项目投产后获得的收益总额达该投资项目投入的投资总额所需要的时间(限)。其中动态投资回收期是把投资项目各年的净现金流量按基准收益率折成现值之后，再来推算投资回期。 </w:t>
      </w:r>
    </w:p>
    <w:p w14:paraId="7C7E8911">
      <w:pPr>
        <w:spacing w:after="120"/>
      </w:pPr>
      <w:r>
        <w:rPr>
          <w:rFonts w:hint="eastAsia"/>
        </w:rPr>
        <w:t xml:space="preserve">根据下述公式计算本项目的投资回收期: </w:t>
      </w:r>
    </w:p>
    <w:p w14:paraId="5B925C4A">
      <w:pPr>
        <w:spacing w:after="120"/>
      </w:pPr>
      <w:r>
        <w:rPr>
          <w:rFonts w:hint="eastAsia"/>
        </w:rPr>
        <w:t xml:space="preserve">投资回收期=累计净现值出现正值年数-1+(未收回现金/消年现值)； </w:t>
      </w:r>
    </w:p>
    <w:p w14:paraId="512BBB0D">
      <w:pPr>
        <w:spacing w:after="120"/>
      </w:pPr>
      <w:r>
        <w:rPr>
          <w:rFonts w:hint="eastAsia"/>
        </w:rPr>
        <w:t>由以上数据得出，公司在第三年的累计折现后现金流量为正，再结合以上公式，计算出项目的投资回收期为 年，小于项目预测的 年，因此从投资回收期来判断，该项目是可行的，值得投资。</w:t>
      </w:r>
    </w:p>
    <w:p w14:paraId="0477530A">
      <w:pPr>
        <w:spacing w:after="120"/>
      </w:pPr>
      <w:r>
        <w:rPr>
          <w:rFonts w:hint="eastAsia"/>
        </w:rPr>
        <w:t>(3)指标三:内含报酬率</w:t>
      </w:r>
    </w:p>
    <w:p w14:paraId="0F8752F9">
      <w:pPr>
        <w:spacing w:after="120"/>
      </w:pPr>
      <w:r>
        <w:rPr>
          <w:rFonts w:hint="eastAsia"/>
        </w:rPr>
        <w:t xml:space="preserve">内含报酬率IRR，是使流入现金流量的现值等于流出现金流量的现值的利率。实际上反映了投资项目的真实报酬。 </w:t>
      </w:r>
    </w:p>
    <w:p w14:paraId="618B4472">
      <w:pPr>
        <w:spacing w:after="120"/>
      </w:pPr>
      <w:r>
        <w:rPr>
          <w:rFonts w:hint="eastAsia"/>
        </w:rPr>
        <w:t xml:space="preserve">由以上数据得出，公司内部报酬率IRR为 ,远高干资本成本 ,说明该项目的投资是可行的。 </w:t>
      </w:r>
    </w:p>
    <w:p w14:paraId="3484E60C">
      <w:pPr>
        <w:spacing w:after="120"/>
      </w:pPr>
      <w:r>
        <w:rPr>
          <w:rFonts w:hint="eastAsia"/>
        </w:rPr>
        <w:t>(4)综合可行性分析</w:t>
      </w:r>
    </w:p>
    <w:p w14:paraId="79990593">
      <w:pPr>
        <w:spacing w:after="120"/>
      </w:pPr>
      <w:r>
        <w:rPr>
          <w:rFonts w:hint="eastAsia"/>
        </w:rPr>
        <w:t>通过以上投资现金流的预测及指标分析，该项目的投资方案可行，具备投资性。</w:t>
      </w:r>
    </w:p>
    <w:p w14:paraId="47BC648C">
      <w:pPr>
        <w:pStyle w:val="3"/>
        <w:spacing w:after="120"/>
      </w:pPr>
      <w:bookmarkStart w:id="162" w:name="_Toc11849"/>
      <w:r>
        <w:rPr>
          <w:rFonts w:hint="eastAsia"/>
        </w:rPr>
        <w:t>10.风险分析及对策</w:t>
      </w:r>
      <w:bookmarkEnd w:id="89"/>
      <w:bookmarkEnd w:id="162"/>
    </w:p>
    <w:p w14:paraId="5ADAF42A">
      <w:pPr>
        <w:spacing w:after="120"/>
      </w:pPr>
      <w:bookmarkStart w:id="163" w:name="heading_77"/>
      <w:r>
        <w:rPr>
          <w:rFonts w:hint="eastAsia"/>
        </w:rPr>
        <w:t>在工业AI与材料科学交叉的创业领域，</w:t>
      </w:r>
      <w:r>
        <w:rPr>
          <w:rFonts w:hint="eastAsia"/>
          <w:lang w:eastAsia="zh-CN"/>
        </w:rPr>
        <w:t>团队</w:t>
      </w:r>
      <w:r>
        <w:rPr>
          <w:rFonts w:hint="eastAsia"/>
        </w:rPr>
        <w:t>正处于从技术验证到商业落地的关键阶段。面对这一转型期的多重挑战，</w:t>
      </w:r>
      <w:r>
        <w:rPr>
          <w:rFonts w:hint="eastAsia"/>
          <w:lang w:eastAsia="zh-CN"/>
        </w:rPr>
        <w:t>团队</w:t>
      </w:r>
      <w:r>
        <w:rPr>
          <w:rFonts w:hint="eastAsia"/>
        </w:rPr>
        <w:t>已建立起覆盖市场、技术、管理、行业和财务五大维度的全景式风险管控体系。该体系通过系统性的应对策略，将助力</w:t>
      </w:r>
      <w:r>
        <w:rPr>
          <w:rFonts w:hint="eastAsia"/>
          <w:lang w:eastAsia="zh-CN"/>
        </w:rPr>
        <w:t>团队</w:t>
      </w:r>
      <w:r>
        <w:rPr>
          <w:rFonts w:hint="eastAsia"/>
        </w:rPr>
        <w:t>在充满不确定性的环境中稳健前行，最终实现从技术创新到商业价值的成功跨越。</w:t>
      </w:r>
    </w:p>
    <w:p w14:paraId="265983BC">
      <w:pPr>
        <w:pStyle w:val="4"/>
        <w:spacing w:after="120"/>
      </w:pPr>
      <w:bookmarkStart w:id="164" w:name="_Toc155"/>
      <w:r>
        <w:rPr>
          <w:rFonts w:hint="eastAsia"/>
        </w:rPr>
        <w:t>10.1市场风险及对策</w:t>
      </w:r>
      <w:bookmarkEnd w:id="163"/>
      <w:bookmarkEnd w:id="164"/>
    </w:p>
    <w:p w14:paraId="63B65488">
      <w:pPr>
        <w:pStyle w:val="5"/>
        <w:spacing w:after="120"/>
      </w:pPr>
      <w:bookmarkStart w:id="165" w:name="heading_78"/>
      <w:r>
        <w:rPr>
          <w:rFonts w:hint="eastAsia"/>
        </w:rPr>
        <w:t>10.1.1市场风险</w:t>
      </w:r>
      <w:bookmarkEnd w:id="165"/>
    </w:p>
    <w:p w14:paraId="40344379">
      <w:pPr>
        <w:widowControl/>
        <w:numPr>
          <w:ilvl w:val="0"/>
          <w:numId w:val="10"/>
        </w:numPr>
        <w:spacing w:after="120"/>
        <w:ind w:left="-360"/>
        <w:textAlignment w:val="baseline"/>
        <w:rPr>
          <w:rFonts w:hint="eastAsia" w:ascii="仿宋" w:hAnsi="仿宋" w:cs="仿宋"/>
          <w:szCs w:val="24"/>
        </w:rPr>
      </w:pPr>
      <w:r>
        <w:rPr>
          <w:rFonts w:hint="eastAsia" w:ascii="仿宋" w:hAnsi="仿宋" w:cs="仿宋"/>
          <w:szCs w:val="24"/>
        </w:rPr>
        <w:t>市场接受度与信任危机</w:t>
      </w:r>
    </w:p>
    <w:p w14:paraId="2D597312">
      <w:pPr>
        <w:widowControl/>
        <w:spacing w:after="120"/>
        <w:textAlignment w:val="baseline"/>
        <w:rPr>
          <w:rFonts w:hint="eastAsia" w:ascii="仿宋" w:hAnsi="仿宋" w:cs="仿宋"/>
          <w:szCs w:val="24"/>
        </w:rPr>
      </w:pPr>
      <w:r>
        <w:rPr>
          <w:rFonts w:hint="eastAsia" w:ascii="仿宋" w:hAnsi="仿宋" w:cs="仿宋"/>
          <w:szCs w:val="24"/>
        </w:rPr>
        <w:t>工业AI落地面临显著的信任危机，83%的工业企业因无法验证模型可靠性而暂停AI项目；亚太地区的调研进一步揭示认知与现实的鸿沟：85%的企业自认为已准备好应用AI，但实际就绪的仅11%，其核心系统现代化滞后的现状导致大量工业AI项目困于实验室，难以转化为生产线上的真实价值。</w:t>
      </w:r>
    </w:p>
    <w:p w14:paraId="00C4FF82">
      <w:pPr>
        <w:numPr>
          <w:ilvl w:val="0"/>
          <w:numId w:val="10"/>
        </w:numPr>
        <w:spacing w:before="120" w:after="120" w:line="288" w:lineRule="auto"/>
        <w:ind w:left="-360"/>
        <w:jc w:val="left"/>
        <w:rPr>
          <w:rFonts w:hint="eastAsia" w:ascii="仿宋" w:hAnsi="仿宋" w:cs="仿宋"/>
          <w:szCs w:val="24"/>
        </w:rPr>
      </w:pPr>
      <w:r>
        <w:rPr>
          <w:rFonts w:hint="eastAsia" w:ascii="仿宋" w:hAnsi="仿宋" w:cs="仿宋"/>
          <w:szCs w:val="24"/>
        </w:rPr>
        <w:t>付费意愿与价格敏感</w:t>
      </w:r>
    </w:p>
    <w:p w14:paraId="170328DA">
      <w:pPr>
        <w:spacing w:before="120" w:after="120" w:line="288" w:lineRule="auto"/>
        <w:jc w:val="left"/>
        <w:rPr>
          <w:rFonts w:hint="eastAsia" w:ascii="仿宋" w:hAnsi="仿宋" w:cs="仿宋"/>
          <w:szCs w:val="24"/>
        </w:rPr>
      </w:pPr>
      <w:r>
        <w:rPr>
          <w:rFonts w:hint="eastAsia" w:ascii="仿宋" w:hAnsi="仿宋" w:cs="仿宋"/>
          <w:szCs w:val="24"/>
        </w:rPr>
        <w:t>中小企业对AI付费的意愿与效果紧密挂钩。Thryv的调查显示，80%的小企业主认为AI对获取新客户至关重要，66%的AI用户每月可节省500-2000美元。这揭示了其付费逻辑：追求明确、可量化的投入产出比。中小企业虽面临预算约束，但对能直接提升研发效率、降低质检成本的AI解决方案展现出强烈兴趣。若材料分析平台能够直观展示其价值——如将数小时的金相分析缩短至分钟级，或将研发周期压缩时，付费意愿将显著提升。然而，价格敏感度仍然较高，中小企业往往会对标传统检测方法的成本来衡量AI服务的价值，这要求分析AI平台必须采取灵活的分层定价策略，既提供适合初创团队的入门级套餐，也为企业级用户提供高价值的定制化解决方案。</w:t>
      </w:r>
    </w:p>
    <w:p w14:paraId="77C6ACCD">
      <w:pPr>
        <w:numPr>
          <w:ilvl w:val="0"/>
          <w:numId w:val="10"/>
        </w:numPr>
        <w:spacing w:before="120" w:after="120" w:line="288" w:lineRule="auto"/>
        <w:ind w:left="-360"/>
        <w:jc w:val="left"/>
        <w:rPr>
          <w:rFonts w:hint="eastAsia" w:ascii="仿宋" w:hAnsi="仿宋" w:cs="仿宋"/>
          <w:szCs w:val="24"/>
        </w:rPr>
      </w:pPr>
      <w:r>
        <w:rPr>
          <w:rFonts w:hint="eastAsia" w:ascii="仿宋" w:hAnsi="仿宋" w:cs="仿宋"/>
          <w:szCs w:val="24"/>
        </w:rPr>
        <w:t>竞争对手挤压</w:t>
      </w:r>
    </w:p>
    <w:p w14:paraId="5C84CB01">
      <w:pPr>
        <w:spacing w:before="120" w:after="120" w:line="288" w:lineRule="auto"/>
        <w:ind w:left="-360"/>
        <w:jc w:val="left"/>
        <w:rPr>
          <w:rFonts w:hint="eastAsia" w:ascii="仿宋" w:hAnsi="仿宋" w:cs="仿宋"/>
          <w:szCs w:val="24"/>
        </w:rPr>
      </w:pPr>
      <w:r>
        <w:rPr>
          <w:rFonts w:hint="eastAsia" w:ascii="仿宋" w:hAnsi="仿宋" w:cs="仿宋"/>
          <w:szCs w:val="24"/>
        </w:rPr>
        <w:t>市场竞争激烈，巨头多路径布局。科技巨头如阿里巴巴，谷歌等依托全产业链优势，通过构建通用大模型和云服务平台提供基础AI能力，如阿里通义千问系列模型已服务众多开发者；而初创企业选择垂直深耕路径——以语核科技为代表的公司聚焦具体工业场景，创新性采用"按业务结果收费"模式，将软件价值与客户的实际效益直接挂钩，</w:t>
      </w:r>
      <w:r>
        <w:rPr>
          <w:rFonts w:hint="eastAsia" w:ascii="仿宋" w:hAnsi="仿宋" w:cs="仿宋"/>
          <w:color w:val="0F1115"/>
          <w:szCs w:val="24"/>
          <w:shd w:val="clear" w:color="auto" w:fill="FFFFFF"/>
        </w:rPr>
        <w:t>有效解决工业企业对AI技术效果的顾虑</w:t>
      </w:r>
      <w:r>
        <w:rPr>
          <w:rFonts w:hint="eastAsia" w:ascii="仿宋" w:hAnsi="仿宋" w:cs="仿宋"/>
          <w:szCs w:val="24"/>
        </w:rPr>
        <w:t>。同时，专业科研机构开发的领域专用工具如MatChat则凭借深厚的学科知识构建技术壁垒。</w:t>
      </w:r>
    </w:p>
    <w:p w14:paraId="6F4E5A80">
      <w:pPr>
        <w:pStyle w:val="5"/>
        <w:spacing w:after="120"/>
      </w:pPr>
      <w:bookmarkStart w:id="166" w:name="heading_79"/>
      <w:r>
        <w:rPr>
          <w:rFonts w:hint="eastAsia"/>
        </w:rPr>
        <w:t>10.1.2对策</w:t>
      </w:r>
      <w:bookmarkEnd w:id="166"/>
    </w:p>
    <w:p w14:paraId="36E82C8F">
      <w:pPr>
        <w:numPr>
          <w:ilvl w:val="0"/>
          <w:numId w:val="11"/>
        </w:numPr>
        <w:spacing w:after="120"/>
        <w:rPr>
          <w:rStyle w:val="15"/>
          <w:rFonts w:hint="eastAsia" w:ascii="仿宋" w:hAnsi="仿宋" w:cs="仿宋"/>
          <w:color w:val="0F1115"/>
          <w:szCs w:val="24"/>
          <w:shd w:val="clear" w:color="auto" w:fill="FFFFFF"/>
        </w:rPr>
      </w:pPr>
      <w:bookmarkStart w:id="167" w:name="heading_80"/>
      <w:r>
        <w:rPr>
          <w:rStyle w:val="15"/>
          <w:rFonts w:hint="eastAsia" w:ascii="仿宋" w:hAnsi="仿宋" w:cs="仿宋"/>
          <w:color w:val="0F1115"/>
          <w:szCs w:val="24"/>
          <w:shd w:val="clear" w:color="auto" w:fill="FFFFFF"/>
        </w:rPr>
        <w:t>三重验证体系</w:t>
      </w:r>
    </w:p>
    <w:p w14:paraId="0DA39D9D">
      <w:pPr>
        <w:spacing w:after="120"/>
        <w:rPr>
          <w:rFonts w:hint="eastAsia" w:ascii="仿宋" w:hAnsi="仿宋" w:cs="仿宋"/>
          <w:szCs w:val="24"/>
          <w:shd w:val="clear" w:color="auto" w:fill="FFFFFF"/>
        </w:rPr>
      </w:pPr>
      <w:r>
        <w:rPr>
          <w:rFonts w:hint="eastAsia" w:ascii="仿宋" w:hAnsi="仿宋" w:cs="仿宋"/>
          <w:szCs w:val="24"/>
          <w:shd w:val="clear" w:color="auto" w:fill="FFFFFF"/>
        </w:rPr>
        <w:t>为破解“黑箱+老旧系统”造成的信任赤字，</w:t>
      </w:r>
      <w:r>
        <w:rPr>
          <w:rFonts w:hint="eastAsia" w:ascii="仿宋" w:hAnsi="仿宋" w:cs="仿宋"/>
          <w:szCs w:val="24"/>
          <w:shd w:val="clear" w:color="auto" w:fill="FFFFFF"/>
          <w:lang w:eastAsia="zh-CN"/>
        </w:rPr>
        <w:t>团队</w:t>
      </w:r>
      <w:r>
        <w:rPr>
          <w:rFonts w:hint="eastAsia" w:ascii="仿宋" w:hAnsi="仿宋" w:cs="仿宋"/>
          <w:szCs w:val="24"/>
          <w:shd w:val="clear" w:color="auto" w:fill="FFFFFF"/>
        </w:rPr>
        <w:t>需把“可信”写进产品基因：先用可视化决策溯源，把AI的每一步判断还原成材料工程师看得懂的物理机理图谱；再拉通行业龙头，在真实产线跑满 6 个月，把跨工艺条件的可靠性数据全部沉淀下来。同时搭好三重背书——保险公司兜底AI性能险、TÜV等权威机构共建实验室出认证、90 天内落地“3-1-1”标杆案例，即3个月内打造打造 1 条可参观的真实产线级案例，让客户1周就能进厂眼见为实，看数据，打消其审计和落地顾虑。</w:t>
      </w:r>
    </w:p>
    <w:p w14:paraId="31DFACD1">
      <w:pPr>
        <w:pStyle w:val="10"/>
        <w:widowControl/>
        <w:shd w:val="clear" w:color="auto" w:fill="FFFFFF"/>
        <w:spacing w:before="192" w:beforeAutospacing="0" w:after="120" w:afterAutospacing="0"/>
        <w:rPr>
          <w:rFonts w:hint="eastAsia" w:ascii="仿宋" w:hAnsi="仿宋" w:cs="仿宋"/>
          <w:color w:val="0F1115"/>
          <w:szCs w:val="24"/>
          <w:shd w:val="clear" w:color="auto" w:fill="FFFFFF"/>
        </w:rPr>
      </w:pPr>
      <w:r>
        <w:rPr>
          <w:rFonts w:hint="eastAsia" w:ascii="仿宋" w:hAnsi="仿宋" w:cs="仿宋"/>
          <w:color w:val="0F1115"/>
          <w:szCs w:val="24"/>
          <w:shd w:val="clear" w:color="auto" w:fill="FFFFFF"/>
        </w:rPr>
        <w:t>（2）</w:t>
      </w:r>
      <w:r>
        <w:rPr>
          <w:rStyle w:val="15"/>
          <w:rFonts w:hint="eastAsia" w:ascii="仿宋" w:hAnsi="仿宋" w:cs="仿宋"/>
          <w:color w:val="0F1115"/>
          <w:szCs w:val="24"/>
          <w:shd w:val="clear" w:color="auto" w:fill="FFFFFF"/>
        </w:rPr>
        <w:t>动态定价机制</w:t>
      </w:r>
    </w:p>
    <w:p w14:paraId="7FA0BE87">
      <w:pPr>
        <w:spacing w:after="120"/>
        <w:rPr>
          <w:rFonts w:hint="eastAsia" w:ascii="仿宋" w:hAnsi="仿宋" w:cs="仿宋"/>
          <w:szCs w:val="24"/>
          <w:shd w:val="clear" w:color="auto" w:fill="FFFFFF"/>
        </w:rPr>
      </w:pPr>
      <w:r>
        <w:rPr>
          <w:rFonts w:hint="eastAsia" w:ascii="仿宋" w:hAnsi="仿宋" w:cs="仿宋"/>
          <w:szCs w:val="24"/>
          <w:shd w:val="clear" w:color="auto" w:fill="FFFFFF"/>
        </w:rPr>
        <w:t>构建"基础功能+增值模块+成果分成"的复合商业模式。针对中小企业，推出轻量级SaaS套餐，将传统金相分析单价降至人工检测的60%；对中型企业，提供包含工艺优化的订阅制服务，按每月节省的研发成本比例收费；面向大型集团，采用"保底+提成"模式，基础功能收取年度授权费，再根据其应用成果产生的经济效益进行分成。同时开发投入产出比测算工具，支持客户实时模拟应用前后的成本收益变化。</w:t>
      </w:r>
    </w:p>
    <w:p w14:paraId="2C59F490">
      <w:pPr>
        <w:pStyle w:val="10"/>
        <w:widowControl/>
        <w:shd w:val="clear" w:color="auto" w:fill="FFFFFF"/>
        <w:spacing w:before="192" w:beforeAutospacing="0" w:after="120" w:afterAutospacing="0"/>
        <w:rPr>
          <w:rFonts w:hint="eastAsia" w:ascii="仿宋" w:hAnsi="仿宋" w:cs="仿宋"/>
          <w:szCs w:val="24"/>
          <w:shd w:val="clear" w:color="auto" w:fill="FFFFFF"/>
        </w:rPr>
      </w:pPr>
      <w:r>
        <w:rPr>
          <w:rStyle w:val="15"/>
          <w:rFonts w:hint="eastAsia" w:ascii="仿宋" w:hAnsi="仿宋" w:cs="仿宋"/>
          <w:color w:val="0F1115"/>
          <w:szCs w:val="24"/>
          <w:shd w:val="clear" w:color="auto" w:fill="FFFFFF"/>
        </w:rPr>
        <w:t>（3）差异化竞争壁垒</w:t>
      </w:r>
      <w:r>
        <w:rPr>
          <w:rFonts w:hint="eastAsia" w:ascii="仿宋" w:hAnsi="仿宋" w:cs="仿宋"/>
          <w:color w:val="0F1115"/>
          <w:szCs w:val="24"/>
          <w:shd w:val="clear" w:color="auto" w:fill="FFFFFF"/>
        </w:rPr>
        <w:br w:type="textWrapping"/>
      </w:r>
      <w:r>
        <w:rPr>
          <w:rFonts w:hint="eastAsia" w:ascii="仿宋" w:hAnsi="仿宋" w:cs="仿宋"/>
          <w:szCs w:val="24"/>
          <w:shd w:val="clear" w:color="auto" w:fill="FFFFFF"/>
        </w:rPr>
        <w:t>聚焦高温合金或复合材料等细分领域，建设涵盖微观图像-工艺参数-性能指标的专有数据库，形成数据护城河。与科研机构共建行业标准检测数据集，通过认证授权扩大技术影响力。同时主动嵌入巨头生态，将核心算法封装为兼容主流工业平台的插件模块，在巨头提供的数字底座上发展垂直应用，实现"借船出海"与专业深耕的平衡。</w:t>
      </w:r>
    </w:p>
    <w:p w14:paraId="65BEF939">
      <w:pPr>
        <w:pStyle w:val="4"/>
        <w:spacing w:after="120"/>
      </w:pPr>
      <w:bookmarkStart w:id="168" w:name="_Toc32482"/>
      <w:r>
        <w:rPr>
          <w:rFonts w:hint="eastAsia"/>
        </w:rPr>
        <w:t>10.2技术风险及对策</w:t>
      </w:r>
      <w:bookmarkEnd w:id="167"/>
      <w:bookmarkEnd w:id="168"/>
    </w:p>
    <w:p w14:paraId="4D0A77AA">
      <w:pPr>
        <w:pStyle w:val="5"/>
        <w:spacing w:after="120"/>
      </w:pPr>
      <w:bookmarkStart w:id="169" w:name="heading_81"/>
      <w:r>
        <w:rPr>
          <w:rFonts w:hint="eastAsia"/>
        </w:rPr>
        <w:t>10.2.1技术风险</w:t>
      </w:r>
      <w:bookmarkEnd w:id="169"/>
    </w:p>
    <w:p w14:paraId="061BC6B2">
      <w:pPr>
        <w:numPr>
          <w:ilvl w:val="0"/>
          <w:numId w:val="12"/>
        </w:numPr>
        <w:spacing w:after="120"/>
      </w:pPr>
      <w:bookmarkStart w:id="170" w:name="heading_82"/>
      <w:r>
        <w:rPr>
          <w:rFonts w:hint="eastAsia"/>
        </w:rPr>
        <w:t>算法预测精度不足</w:t>
      </w:r>
    </w:p>
    <w:p w14:paraId="661AB252">
      <w:pPr>
        <w:spacing w:after="120"/>
      </w:pPr>
      <w:r>
        <w:rPr>
          <w:rFonts w:hint="eastAsia"/>
        </w:rPr>
        <w:t>在复杂多变的真实工业场景下，模型可能因数据分布变化或未知缺陷类型而出现识别准确率下降、泛化能力不足等问题。例如，一个在特定合金金相组织分析中训练出的模型，当其用于分析另一批次或因工艺微调导致微观结构发生变化的同类材料时，识别准确率可能大幅波动。研究指出，多数现有的深度学习方法是针对特定微观图像训练的，它们在处理来自不同材料、尺度、分辨率和成像条件的未见过的图像时，难以达到最佳效果，表现出有限的迁移性和泛化能力</w:t>
      </w:r>
    </w:p>
    <w:p w14:paraId="05DF61A2">
      <w:pPr>
        <w:numPr>
          <w:ilvl w:val="0"/>
          <w:numId w:val="12"/>
        </w:numPr>
        <w:spacing w:after="120"/>
      </w:pPr>
      <w:r>
        <w:rPr>
          <w:rFonts w:hint="eastAsia"/>
        </w:rPr>
        <w:t>高质量标注数据获取困难</w:t>
      </w:r>
    </w:p>
    <w:p w14:paraId="7DA48AA1">
      <w:pPr>
        <w:spacing w:after="120"/>
        <w:rPr>
          <w:rFonts w:hint="eastAsia" w:ascii="仿宋" w:hAnsi="仿宋" w:cs="仿宋"/>
          <w:color w:val="0F1115"/>
          <w:szCs w:val="24"/>
          <w:shd w:val="clear" w:color="auto" w:fill="FFFFFF"/>
        </w:rPr>
      </w:pPr>
      <w:r>
        <w:rPr>
          <w:rFonts w:hint="eastAsia" w:ascii="仿宋" w:hAnsi="仿宋" w:cs="仿宋"/>
          <w:szCs w:val="24"/>
        </w:rPr>
        <w:t>材料微观图像的标注高度依赖领域专家的知识和人工核验校准，这导致标注成本高昂且周期漫长</w:t>
      </w:r>
      <w:r>
        <w:fldChar w:fldCharType="begin"/>
      </w:r>
      <w:r>
        <w:instrText xml:space="preserve"> HYPERLINK "https://www.sciencedirect.com/science/article/abs/pii/S1359645425002538" \t "https://chat.deepseek.com/a/chat/s/_blank" </w:instrText>
      </w:r>
      <w:r>
        <w:fldChar w:fldCharType="separate"/>
      </w:r>
      <w:r>
        <w:fldChar w:fldCharType="end"/>
      </w:r>
      <w:r>
        <w:rPr>
          <w:rFonts w:hint="eastAsia" w:ascii="仿宋" w:hAnsi="仿宋" w:cs="仿宋"/>
          <w:szCs w:val="24"/>
        </w:rPr>
        <w:t>，</w:t>
      </w:r>
      <w:r>
        <w:rPr>
          <w:rFonts w:hint="eastAsia" w:ascii="仿宋" w:hAnsi="仿宋" w:cs="仿宋"/>
          <w:color w:val="0F1115"/>
          <w:szCs w:val="24"/>
          <w:shd w:val="clear" w:color="auto" w:fill="FFFFFF"/>
        </w:rPr>
        <w:t>不同专家在标注时存在的主观差异也会导致标注标准不一致从而影响模型性能。在工业质检中，0.1mm级划痕的出现概率极低（如0.03%），采集足够数量的缺陷样本需要连续运行产线数月，导致获取高质量标注数据集异常困难</w:t>
      </w:r>
      <w:r>
        <w:fldChar w:fldCharType="begin"/>
      </w:r>
      <w:r>
        <w:instrText xml:space="preserve"> HYPERLINK "https://bbs.huaweicloud.com/blogs/456385" \t "https://chat.deepseek.com/a/chat/s/_blank" </w:instrText>
      </w:r>
      <w:r>
        <w:fldChar w:fldCharType="separate"/>
      </w:r>
      <w:r>
        <w:fldChar w:fldCharType="end"/>
      </w:r>
      <w:r>
        <w:rPr>
          <w:rFonts w:hint="eastAsia" w:ascii="仿宋" w:hAnsi="仿宋" w:cs="仿宋"/>
          <w:color w:val="0F1115"/>
          <w:szCs w:val="24"/>
          <w:shd w:val="clear" w:color="auto" w:fill="FFFFFF"/>
        </w:rPr>
        <w:t>。</w:t>
      </w:r>
      <w:r>
        <w:fldChar w:fldCharType="begin"/>
      </w:r>
      <w:r>
        <w:instrText xml:space="preserve"> HYPERLINK "https://www.sciencedirect.com/science/article/abs/pii/S1359645425002538" \t "https://chat.deepseek.com/a/chat/s/_blank" </w:instrText>
      </w:r>
      <w:r>
        <w:fldChar w:fldCharType="separate"/>
      </w:r>
      <w:r>
        <w:fldChar w:fldCharType="end"/>
      </w:r>
    </w:p>
    <w:p w14:paraId="105ABD4A">
      <w:pPr>
        <w:numPr>
          <w:ilvl w:val="0"/>
          <w:numId w:val="12"/>
        </w:numPr>
        <w:spacing w:after="120"/>
      </w:pPr>
      <w:r>
        <w:rPr>
          <w:rFonts w:hint="eastAsia"/>
        </w:rPr>
        <w:t>系统设计流程缺陷</w:t>
      </w:r>
    </w:p>
    <w:p w14:paraId="1DD005CB">
      <w:pPr>
        <w:spacing w:after="120"/>
        <w:rPr>
          <w:rFonts w:hint="eastAsia" w:ascii="仿宋" w:hAnsi="仿宋" w:cs="仿宋"/>
          <w:szCs w:val="24"/>
        </w:rPr>
      </w:pPr>
      <w:r>
        <w:rPr>
          <w:rFonts w:hint="eastAsia" w:ascii="仿宋" w:hAnsi="仿宋" w:cs="仿宋"/>
          <w:szCs w:val="24"/>
        </w:rPr>
        <w:t>从数据采集、预处理到模型训练和部署，这个漫长的流程中存在诸多风险点。如数据源变动频繁导致难以持续采集高质量数据；标注标准随业务调整引发标签不一致；新业务场景出现使得历史数据无法复用。据IDC 2023年中国企业智能化调研，超过68% 的企业在模型上线后遭遇“性能瓶颈、数据漂移、需求变化”三大挑战。许多项目并非失败于模型技术障碍，而是栽在模型优化与运维的细节管理上。</w:t>
      </w:r>
    </w:p>
    <w:p w14:paraId="7704E78A">
      <w:pPr>
        <w:numPr>
          <w:ilvl w:val="0"/>
          <w:numId w:val="12"/>
        </w:numPr>
        <w:spacing w:after="120"/>
      </w:pPr>
      <w:r>
        <w:rPr>
          <w:rFonts w:hint="eastAsia"/>
        </w:rPr>
        <w:t>用户隐私与数据安全风险</w:t>
      </w:r>
    </w:p>
    <w:p w14:paraId="7C95C7F8">
      <w:pPr>
        <w:spacing w:after="120"/>
        <w:rPr>
          <w:rFonts w:hint="eastAsia" w:ascii="仿宋" w:hAnsi="仿宋" w:cs="仿宋"/>
          <w:szCs w:val="24"/>
        </w:rPr>
      </w:pPr>
      <w:r>
        <w:rPr>
          <w:rFonts w:hint="eastAsia" w:ascii="仿宋" w:hAnsi="仿宋" w:cs="仿宋"/>
          <w:szCs w:val="24"/>
        </w:rPr>
        <w:t>AI系统在训练过程中会收集和使用大量数据，其中可能包含企业机密（如材料配方、工艺参数）等敏感信，这些数据面临数据外泄的风险，在模型训练阶段可能因数据处理不当，导致敏感信息被未授权第三方存取或窃取；而全球范围内日益严格的数据隐私法规，如欧盟的GDPR、中国的《生成式人工智能服务管理暂行办法》，要求企业在使用数据时必须尊重用户权益，不得侵害隐私权和个人信息权，企业必须确保在模型训练过程中充分保护用户隐私和信息安全。</w:t>
      </w:r>
    </w:p>
    <w:p w14:paraId="1CA6E4B5">
      <w:pPr>
        <w:pStyle w:val="5"/>
        <w:spacing w:after="120"/>
      </w:pPr>
      <w:r>
        <w:rPr>
          <w:rFonts w:hint="eastAsia"/>
        </w:rPr>
        <w:t>10.2.2对策</w:t>
      </w:r>
      <w:bookmarkEnd w:id="170"/>
    </w:p>
    <w:p w14:paraId="62426FE7">
      <w:pPr>
        <w:spacing w:after="120"/>
      </w:pPr>
      <w:r>
        <w:rPr>
          <w:rFonts w:hint="eastAsia"/>
        </w:rPr>
        <w:t>（1）算法提升</w:t>
      </w:r>
    </w:p>
    <w:p w14:paraId="0C297982">
      <w:pPr>
        <w:spacing w:after="120"/>
      </w:pPr>
      <w:r>
        <w:rPr>
          <w:rFonts w:hint="eastAsia"/>
        </w:rPr>
        <w:t>为应对复杂工业场景下的模型泛化挑战，</w:t>
      </w:r>
      <w:r>
        <w:rPr>
          <w:rFonts w:hint="eastAsia"/>
          <w:lang w:eastAsia="zh-CN"/>
        </w:rPr>
        <w:t>团队</w:t>
      </w:r>
      <w:r>
        <w:rPr>
          <w:rFonts w:hint="eastAsia"/>
        </w:rPr>
        <w:t>构建具备自适应能力的技术框架。该框架融合元学习机制，使模型在遇到新批次材料或工艺变更时，仅需少量样本即可快速调整参数，保持识别稳定性。同时引入不确定性量化模块，当模型处理超出认知边界的样本时，自动标注低置信度并触发人工复核流程，避免误判扩散，逐步提升系统对材料微观结构的综合判断能力。</w:t>
      </w:r>
    </w:p>
    <w:p w14:paraId="759C5E3C">
      <w:pPr>
        <w:spacing w:after="120"/>
      </w:pPr>
      <w:r>
        <w:rPr>
          <w:rFonts w:hint="eastAsia"/>
        </w:rPr>
        <w:t>（2）数据标注效率优化体系</w:t>
      </w:r>
    </w:p>
    <w:p w14:paraId="4D6520BD">
      <w:pPr>
        <w:spacing w:after="120"/>
      </w:pPr>
      <w:r>
        <w:rPr>
          <w:rFonts w:hint="eastAsia"/>
        </w:rPr>
        <w:t>通过建立常态化的专家会审机制，联合领域专家与AI工程师共同制定标准化的材料分析判定准则，并系统整合文献公开数据集与自主采集的电镜图像，构建覆盖高温合金、复合材料等细分领域的基准图像库。</w:t>
      </w:r>
    </w:p>
    <w:p w14:paraId="452973B4">
      <w:pPr>
        <w:spacing w:after="120"/>
      </w:pPr>
      <w:r>
        <w:rPr>
          <w:rFonts w:hint="eastAsia"/>
        </w:rPr>
        <w:t>标注环节，采用分层抽样策略，优先选取最具代表性的样本进行多轮专家交叉标注与争议样本集中审议，确保关键特征判定的一致性稳定在90%以上。针对罕见金属样本，</w:t>
      </w:r>
      <w:r>
        <w:rPr>
          <w:rFonts w:hint="eastAsia"/>
          <w:lang w:eastAsia="zh-CN"/>
        </w:rPr>
        <w:t>团队</w:t>
      </w:r>
      <w:r>
        <w:rPr>
          <w:rFonts w:hint="eastAsia"/>
        </w:rPr>
        <w:t>通过文献深度挖掘与实验室定向制备相结合，系统扩充样本多样性。</w:t>
      </w:r>
    </w:p>
    <w:p w14:paraId="3B81AD16">
      <w:pPr>
        <w:spacing w:after="120"/>
      </w:pPr>
      <w:r>
        <w:rPr>
          <w:rFonts w:hint="eastAsia"/>
        </w:rPr>
        <w:t>（3）隐私增强技术应用</w:t>
      </w:r>
    </w:p>
    <w:p w14:paraId="4258316C">
      <w:pPr>
        <w:spacing w:after="120"/>
      </w:pPr>
      <w:r>
        <w:rPr>
          <w:rFonts w:hint="eastAsia"/>
        </w:rPr>
        <w:t>在当前数据安全与隐私保护日益重要的背景下，</w:t>
      </w:r>
      <w:r>
        <w:rPr>
          <w:rFonts w:hint="eastAsia"/>
          <w:lang w:eastAsia="zh-CN"/>
        </w:rPr>
        <w:t>团队</w:t>
      </w:r>
      <w:r>
        <w:rPr>
          <w:rFonts w:hint="eastAsia"/>
        </w:rPr>
        <w:t>参考现在的百度腾讯等科技集团的先进实践，构件以隐私计算技术为核心的防护体系，主要通过联邦学习，使各合作企业的原始数据始终保留本地，仅交换加密后的模型参数更新值，实现"数据不出域"的联合建模，从源头杜绝敏感工艺数据外泄。</w:t>
      </w:r>
    </w:p>
    <w:p w14:paraId="69D27697">
      <w:pPr>
        <w:spacing w:after="120"/>
      </w:pPr>
      <w:r>
        <w:rPr>
          <w:rFonts w:hint="eastAsia"/>
        </w:rPr>
        <w:t>在数据预处理阶段应用差分隐私技术，添加经过数学证明的噪声机制，确保单个样本信息无法被反推。针对核心工艺参数等敏感数据，采用同态加密算法使其在密文状态下完成模型推理，建立基于区块链的数据溯源系统，完整记录数据访问、使用及销毁的全生命周期，满足GDPR等法规的审计要求。</w:t>
      </w:r>
    </w:p>
    <w:p w14:paraId="0C924DFC">
      <w:pPr>
        <w:pStyle w:val="4"/>
        <w:spacing w:after="120"/>
      </w:pPr>
      <w:bookmarkStart w:id="171" w:name="heading_83"/>
      <w:bookmarkStart w:id="172" w:name="_Toc15941"/>
      <w:r>
        <w:rPr>
          <w:rFonts w:hint="eastAsia"/>
        </w:rPr>
        <w:t>10.3管理风险及对策</w:t>
      </w:r>
      <w:bookmarkEnd w:id="171"/>
      <w:bookmarkEnd w:id="172"/>
    </w:p>
    <w:p w14:paraId="18607701">
      <w:pPr>
        <w:pStyle w:val="5"/>
        <w:spacing w:after="120"/>
      </w:pPr>
      <w:bookmarkStart w:id="173" w:name="heading_84"/>
      <w:r>
        <w:rPr>
          <w:rFonts w:hint="eastAsia"/>
        </w:rPr>
        <w:t>10.3.1管理风险</w:t>
      </w:r>
      <w:bookmarkEnd w:id="173"/>
    </w:p>
    <w:p w14:paraId="01F6BECC">
      <w:pPr>
        <w:spacing w:after="120"/>
      </w:pPr>
      <w:bookmarkStart w:id="174" w:name="heading_85"/>
      <w:r>
        <w:rPr>
          <w:rFonts w:hint="eastAsia"/>
        </w:rPr>
        <w:t>（1）团队商业经验不足</w:t>
      </w:r>
    </w:p>
    <w:p w14:paraId="192D7D61">
      <w:pPr>
        <w:spacing w:after="120"/>
      </w:pPr>
      <w:r>
        <w:rPr>
          <w:rFonts w:hint="eastAsia"/>
        </w:rPr>
        <w:t>由于团队成员主要以在校学生和应届毕业生构成，在商业化转型过程中面临实战经验缺失的挑战：一方面缺乏企业战略规划的系统性认知，对市场趋势判断和竞争格局分析存在盲区；另一方面尚未经历产品市场化推广的完整周期，在规模化拓展、供应链管理和企业运营等环节缺乏实操经验。这种学术研发与商业落地的能力错位，可能导致技术成果向市场化产品转化过程中出现定位偏差、资源配置失当等风险。</w:t>
      </w:r>
    </w:p>
    <w:p w14:paraId="472428DC">
      <w:pPr>
        <w:spacing w:after="120"/>
        <w:rPr>
          <w:rFonts w:hint="eastAsia" w:ascii="仿宋" w:hAnsi="仿宋" w:cs="仿宋"/>
          <w:szCs w:val="24"/>
        </w:rPr>
      </w:pPr>
      <w:r>
        <w:rPr>
          <w:rFonts w:hint="eastAsia" w:ascii="仿宋" w:hAnsi="仿宋" w:cs="仿宋"/>
          <w:szCs w:val="24"/>
        </w:rPr>
        <w:t>(2)团队沟通协作效率</w:t>
      </w:r>
    </w:p>
    <w:p w14:paraId="55533FE8">
      <w:pPr>
        <w:spacing w:after="120"/>
      </w:pPr>
      <w:r>
        <w:rPr>
          <w:rFonts w:hint="eastAsia"/>
        </w:rPr>
        <w:t>团队由材料科学、软件开发和人工智能三个专业领域的成员组成，在带来技术互补优势的同时，也因专业术语、思维模式和工作方法差异可能导致沟通成本增加，影响项目推进效率。</w:t>
      </w:r>
    </w:p>
    <w:p w14:paraId="6AF3350E">
      <w:pPr>
        <w:pStyle w:val="5"/>
        <w:spacing w:after="120"/>
      </w:pPr>
      <w:r>
        <w:rPr>
          <w:rFonts w:hint="eastAsia"/>
        </w:rPr>
        <w:t>10.3.2对策</w:t>
      </w:r>
      <w:bookmarkEnd w:id="174"/>
    </w:p>
    <w:p w14:paraId="3DE830C3">
      <w:pPr>
        <w:spacing w:after="120"/>
        <w:rPr>
          <w:rFonts w:hint="eastAsia" w:ascii="仿宋" w:hAnsi="仿宋" w:cs="仿宋"/>
          <w:szCs w:val="24"/>
        </w:rPr>
      </w:pPr>
      <w:r>
        <w:rPr>
          <w:rFonts w:hint="eastAsia" w:ascii="仿宋" w:hAnsi="仿宋" w:cs="仿宋"/>
          <w:szCs w:val="24"/>
        </w:rPr>
        <w:t>(1)双轨制知识体系</w:t>
      </w:r>
    </w:p>
    <w:p w14:paraId="7D19D0BA">
      <w:pPr>
        <w:spacing w:after="120"/>
      </w:pPr>
      <w:r>
        <w:rPr>
          <w:rFonts w:hint="eastAsia"/>
        </w:rPr>
        <w:t>通过聘请具有科技企业创业经验或制造业数字化转型背景的商业顾问，每月开展专项研讨会，为核心团队提供实战指导。同时与知名创业服务机构合作，系统化开展商业化培训，并建立决策支持流程，确保重大商业决策经过顾问团可行性评估，有效降低决策风险。</w:t>
      </w:r>
    </w:p>
    <w:p w14:paraId="7010DB14">
      <w:pPr>
        <w:spacing w:after="120"/>
        <w:rPr>
          <w:rFonts w:hint="eastAsia" w:ascii="仿宋" w:hAnsi="仿宋" w:cs="仿宋"/>
          <w:szCs w:val="24"/>
        </w:rPr>
      </w:pPr>
      <w:r>
        <w:rPr>
          <w:rFonts w:hint="eastAsia" w:ascii="仿宋" w:hAnsi="仿宋" w:cs="仿宋"/>
          <w:szCs w:val="24"/>
        </w:rPr>
        <w:t>(2)提升团队沟通效率</w:t>
      </w:r>
    </w:p>
    <w:p w14:paraId="2F2BC72D">
      <w:pPr>
        <w:spacing w:after="120"/>
      </w:pPr>
      <w:r>
        <w:rPr>
          <w:rFonts w:hint="eastAsia"/>
        </w:rPr>
        <w:t>针对三学科融合带来的沟通挑战，</w:t>
      </w:r>
      <w:r>
        <w:rPr>
          <w:rFonts w:hint="eastAsia"/>
          <w:lang w:eastAsia="zh-CN"/>
        </w:rPr>
        <w:t>团队</w:t>
      </w:r>
      <w:r>
        <w:rPr>
          <w:rFonts w:hint="eastAsia"/>
        </w:rPr>
        <w:t>致力于构建统一的“共同语境”以提升协作效能。具体通过三方面落实：第一，建立高频同步机制，以15分钟每日站会为核心，强制聚焦于“昨日成果、今日任务、阻塞问题”三个关键信息，实现目标动态校准。第二，推行语言标准化工程，编撰内部术语手册，将各领域专业词汇（如“贝氏体”）转化为所有成员均可理解的操作性定义。第三，设立定期的跨职能复盘会，创造一个安全空间供团队反馈流程痛点，并共同制定解决方案，实现流程的持续优化。</w:t>
      </w:r>
    </w:p>
    <w:p w14:paraId="0E12B8C2">
      <w:pPr>
        <w:spacing w:after="120"/>
        <w:rPr>
          <w:rFonts w:hint="eastAsia" w:ascii="仿宋" w:hAnsi="仿宋" w:cs="仿宋"/>
          <w:szCs w:val="24"/>
        </w:rPr>
      </w:pPr>
      <w:r>
        <w:rPr>
          <w:rFonts w:hint="eastAsia" w:ascii="仿宋" w:hAnsi="仿宋" w:cs="仿宋"/>
          <w:szCs w:val="24"/>
        </w:rPr>
        <w:t>(3)团队能力建设</w:t>
      </w:r>
    </w:p>
    <w:p w14:paraId="0ED03A25">
      <w:pPr>
        <w:spacing w:after="120"/>
      </w:pPr>
      <w:r>
        <w:rPr>
          <w:rFonts w:hint="eastAsia"/>
        </w:rPr>
        <w:t>在团队能力建设方面，</w:t>
      </w:r>
      <w:r>
        <w:rPr>
          <w:rFonts w:hint="eastAsia"/>
          <w:lang w:eastAsia="zh-CN"/>
        </w:rPr>
        <w:t>团队</w:t>
      </w:r>
      <w:r>
        <w:rPr>
          <w:rFonts w:hint="eastAsia"/>
        </w:rPr>
        <w:t>设计了循序渐进的提升方案。首年重点通过客户联合创新项目积累产品市场化经验；次年引入专业运营负责人，系统建设管理体系；第三年着力完善公司治理结构，建立标准化管理流程。这一阶梯式规划确保团队能力与公司发展同步提升。</w:t>
      </w:r>
    </w:p>
    <w:p w14:paraId="06E4511A">
      <w:pPr>
        <w:pStyle w:val="4"/>
        <w:spacing w:after="120"/>
      </w:pPr>
      <w:bookmarkStart w:id="175" w:name="_Toc17320"/>
      <w:bookmarkStart w:id="176" w:name="heading_86"/>
      <w:r>
        <w:rPr>
          <w:rFonts w:hint="eastAsia"/>
        </w:rPr>
        <w:t>10.4行业风险及对策</w:t>
      </w:r>
      <w:bookmarkEnd w:id="175"/>
      <w:bookmarkEnd w:id="176"/>
    </w:p>
    <w:p w14:paraId="01E05CCE">
      <w:pPr>
        <w:pStyle w:val="5"/>
        <w:spacing w:after="120"/>
      </w:pPr>
      <w:bookmarkStart w:id="177" w:name="heading_87"/>
      <w:r>
        <w:rPr>
          <w:rFonts w:hint="eastAsia"/>
        </w:rPr>
        <w:t>10.4.1行业风险</w:t>
      </w:r>
      <w:bookmarkEnd w:id="177"/>
    </w:p>
    <w:p w14:paraId="7EAE6934">
      <w:pPr>
        <w:spacing w:after="120"/>
        <w:rPr>
          <w:rFonts w:hint="eastAsia" w:ascii="仿宋" w:hAnsi="仿宋" w:cs="仿宋"/>
          <w:szCs w:val="24"/>
        </w:rPr>
      </w:pPr>
      <w:r>
        <w:rPr>
          <w:rFonts w:hint="eastAsia" w:ascii="仿宋" w:hAnsi="仿宋" w:cs="仿宋"/>
          <w:szCs w:val="24"/>
        </w:rPr>
        <w:t>(1)政策变动</w:t>
      </w:r>
    </w:p>
    <w:p w14:paraId="57410320">
      <w:pPr>
        <w:spacing w:after="120"/>
      </w:pPr>
      <w:r>
        <w:rPr>
          <w:rFonts w:hint="eastAsia"/>
        </w:rPr>
        <w:t>国家对新材料与AI行业的政策调整可能影响项目稳定运行。金融支持政策如2025年《关于金融支持新型工业化的指导意见》虽提供融资便利，但要求项目必须达到技术成熟度与商业落地的绿色通道标准，未达标者将面临政策红利流失风险。与此同时，央企为满足国资委战略新兴产业收入占比35%的考核要求，可能引发产能盲目扩张，导致部分行业出现供需失衡现象。以碳酸酯和电子化学品行业为例，其产能利用率已低于40%的警戒水平，由此引发的价格竞争与利润下滑将进一步挤压上下游中小企业的订单空间和盈利水平。</w:t>
      </w:r>
    </w:p>
    <w:p w14:paraId="33571AFA">
      <w:pPr>
        <w:spacing w:after="120"/>
        <w:rPr>
          <w:rFonts w:hint="eastAsia" w:ascii="仿宋" w:hAnsi="仿宋" w:cs="仿宋"/>
          <w:szCs w:val="24"/>
        </w:rPr>
      </w:pPr>
      <w:r>
        <w:rPr>
          <w:rFonts w:hint="eastAsia" w:ascii="仿宋" w:hAnsi="仿宋" w:cs="仿宋"/>
          <w:szCs w:val="24"/>
        </w:rPr>
        <w:t>(2)企业削减研发</w:t>
      </w:r>
    </w:p>
    <w:p w14:paraId="4D0A85E3">
      <w:pPr>
        <w:spacing w:after="120"/>
      </w:pPr>
      <w:r>
        <w:rPr>
          <w:rFonts w:hint="eastAsia"/>
        </w:rPr>
        <w:t>经济下行压力下，企业优先削减"软性"开支（如研发和质检）。2023年数据显示，超60%中小企业因现金流问题缩减创新投入，部分企业为降低成本甚至简化质检流程，增加质量风险和市场信任危机。短期业绩导向（如投资者关注季度财报）迫使企业转向并购而非自主研发，进一步削弱行业创新动力</w:t>
      </w:r>
    </w:p>
    <w:p w14:paraId="5E608B86">
      <w:pPr>
        <w:pStyle w:val="5"/>
        <w:spacing w:after="120"/>
      </w:pPr>
      <w:bookmarkStart w:id="178" w:name="heading_88"/>
      <w:r>
        <w:rPr>
          <w:rFonts w:hint="eastAsia"/>
        </w:rPr>
        <w:t>10.4.2对策</w:t>
      </w:r>
      <w:bookmarkEnd w:id="178"/>
    </w:p>
    <w:p w14:paraId="38503ADF">
      <w:pPr>
        <w:spacing w:after="120"/>
        <w:rPr>
          <w:rFonts w:hint="eastAsia" w:ascii="仿宋" w:hAnsi="仿宋" w:cs="仿宋"/>
          <w:szCs w:val="24"/>
        </w:rPr>
      </w:pPr>
      <w:r>
        <w:rPr>
          <w:rFonts w:hint="eastAsia" w:ascii="仿宋" w:hAnsi="仿宋" w:cs="仿宋"/>
          <w:szCs w:val="24"/>
        </w:rPr>
        <w:t>(1)政策适配与前瞻布局：</w:t>
      </w:r>
    </w:p>
    <w:p w14:paraId="060BC34F">
      <w:pPr>
        <w:spacing w:after="120"/>
      </w:pPr>
      <w:r>
        <w:rPr>
          <w:rFonts w:hint="eastAsia"/>
        </w:rPr>
        <w:t>主动申请制造业重点产业链中长期融资或科技型企业绿色通道资格。如参考威海碳纤维产业集群模式加入地方产业链联盟，建立政策研究专班动态跟踪工信部与国委资指标调整，降低政策变动带来的投入风险。</w:t>
      </w:r>
    </w:p>
    <w:p w14:paraId="19C647C8">
      <w:pPr>
        <w:spacing w:after="120"/>
        <w:rPr>
          <w:rFonts w:hint="eastAsia" w:ascii="仿宋" w:hAnsi="仿宋" w:cs="仿宋"/>
          <w:szCs w:val="24"/>
        </w:rPr>
      </w:pPr>
      <w:r>
        <w:rPr>
          <w:rFonts w:hint="eastAsia" w:ascii="仿宋" w:hAnsi="仿宋" w:cs="仿宋"/>
          <w:szCs w:val="24"/>
        </w:rPr>
        <w:t>（2)构建抗风险业务模式：</w:t>
      </w:r>
    </w:p>
    <w:p w14:paraId="174D778B">
      <w:pPr>
        <w:spacing w:after="120"/>
      </w:pPr>
      <w:r>
        <w:rPr>
          <w:rFonts w:hint="eastAsia"/>
        </w:rPr>
        <w:t>针对客户预算削减，推出轻量化解决方案，并通过量化ROI证明短期收益。与龙头企业共建实验室，分摊研发成本；借鉴小微企业融资协调机制，通过政府牵线获取低息贷款，缓解资金压力。</w:t>
      </w:r>
    </w:p>
    <w:p w14:paraId="463E0B9A">
      <w:pPr>
        <w:pStyle w:val="4"/>
        <w:spacing w:after="120"/>
      </w:pPr>
      <w:bookmarkStart w:id="179" w:name="_Toc21068"/>
      <w:bookmarkStart w:id="180" w:name="heading_89"/>
      <w:r>
        <w:rPr>
          <w:rFonts w:hint="eastAsia"/>
        </w:rPr>
        <w:t>10.5财务风险及对策</w:t>
      </w:r>
      <w:bookmarkEnd w:id="179"/>
      <w:bookmarkEnd w:id="180"/>
    </w:p>
    <w:p w14:paraId="65F68144">
      <w:pPr>
        <w:pStyle w:val="5"/>
        <w:spacing w:after="120"/>
      </w:pPr>
      <w:bookmarkStart w:id="181" w:name="heading_90"/>
      <w:r>
        <w:rPr>
          <w:rFonts w:hint="eastAsia"/>
        </w:rPr>
        <w:t>10.5.1财务风险</w:t>
      </w:r>
      <w:bookmarkEnd w:id="181"/>
      <w:bookmarkStart w:id="182" w:name="heading_91"/>
    </w:p>
    <w:p w14:paraId="40F6AD22">
      <w:pPr>
        <w:spacing w:after="120"/>
        <w:rPr>
          <w:rFonts w:hint="eastAsia" w:ascii="仿宋" w:hAnsi="仿宋" w:cs="仿宋"/>
          <w:szCs w:val="24"/>
        </w:rPr>
      </w:pPr>
      <w:r>
        <w:rPr>
          <w:rFonts w:hint="eastAsia" w:ascii="仿宋" w:hAnsi="仿宋" w:cs="仿宋"/>
          <w:szCs w:val="24"/>
        </w:rPr>
        <w:t>(1）现金流断裂：</w:t>
      </w:r>
    </w:p>
    <w:p w14:paraId="79763EB4">
      <w:pPr>
        <w:spacing w:after="120"/>
      </w:pPr>
      <w:r>
        <w:rPr>
          <w:rFonts w:hint="eastAsia"/>
        </w:rPr>
        <w:t>应收账款周期拉长、库存积压、扩张过快是主因。2023年数据显示，超60%中小企业因应收账款激增和库存资金占用陷入经营困境，近三成企业在资金链断裂后半年内裁员或倒闭。经营活动现金净流量长期为负、短期借款比例上升、核心客户付款拖延等都是重要预警信号。</w:t>
      </w:r>
    </w:p>
    <w:p w14:paraId="5B37599A">
      <w:pPr>
        <w:spacing w:after="120"/>
        <w:rPr>
          <w:rFonts w:hint="eastAsia" w:ascii="仿宋" w:hAnsi="仿宋" w:cs="仿宋"/>
          <w:szCs w:val="24"/>
        </w:rPr>
      </w:pPr>
      <w:r>
        <w:rPr>
          <w:rFonts w:hint="eastAsia" w:ascii="仿宋" w:hAnsi="仿宋" w:cs="仿宋"/>
          <w:szCs w:val="24"/>
        </w:rPr>
        <w:t>(2)资金周转困难：</w:t>
      </w:r>
    </w:p>
    <w:p w14:paraId="05CB0691">
      <w:pPr>
        <w:spacing w:after="120"/>
      </w:pPr>
      <w:r>
        <w:rPr>
          <w:rFonts w:hint="eastAsia"/>
        </w:rPr>
        <w:t>融资渠道单一，过度依赖银行贷款，则易受信贷政策影响。经济下行期，投资者倾向短期项目，研发型中小企业获贷率仅50%，虽同比增长，但仍存缺口。</w:t>
      </w:r>
    </w:p>
    <w:p w14:paraId="6DBDC647">
      <w:pPr>
        <w:pStyle w:val="5"/>
        <w:spacing w:after="120"/>
      </w:pPr>
      <w:r>
        <w:rPr>
          <w:rFonts w:hint="eastAsia"/>
        </w:rPr>
        <w:t>10.5.2对策</w:t>
      </w:r>
      <w:bookmarkEnd w:id="182"/>
    </w:p>
    <w:p w14:paraId="76F624FD">
      <w:pPr>
        <w:spacing w:after="120"/>
        <w:rPr>
          <w:rFonts w:hint="eastAsia" w:ascii="仿宋" w:hAnsi="仿宋" w:cs="仿宋"/>
          <w:szCs w:val="24"/>
        </w:rPr>
      </w:pPr>
      <w:r>
        <w:rPr>
          <w:rFonts w:hint="eastAsia" w:ascii="仿宋" w:hAnsi="仿宋" w:cs="仿宋"/>
          <w:szCs w:val="24"/>
        </w:rPr>
        <w:t>(1)现金流精细化管控：</w:t>
      </w:r>
    </w:p>
    <w:p w14:paraId="01DA00DA">
      <w:pPr>
        <w:spacing w:after="120"/>
      </w:pPr>
      <w:r>
        <w:rPr>
          <w:rFonts w:hint="eastAsia"/>
        </w:rPr>
        <w:t>制定月度现金流滚动预测，设置"资金警戒线"，若现金余额低于3个月运营成本时则自动预警；建立客户信用评估系统，推行预收款或分期付款</w:t>
      </w:r>
    </w:p>
    <w:p w14:paraId="61ACD45E">
      <w:pPr>
        <w:spacing w:after="120"/>
        <w:rPr>
          <w:rFonts w:hint="eastAsia" w:ascii="仿宋" w:hAnsi="仿宋" w:cs="仿宋"/>
          <w:szCs w:val="24"/>
        </w:rPr>
      </w:pPr>
      <w:r>
        <w:rPr>
          <w:rFonts w:hint="eastAsia" w:ascii="仿宋" w:hAnsi="仿宋" w:cs="仿宋"/>
          <w:szCs w:val="24"/>
        </w:rPr>
        <w:t>(2)多元化融资与成本控制：</w:t>
      </w:r>
    </w:p>
    <w:p w14:paraId="0AE96E36">
      <w:pPr>
        <w:spacing w:after="120"/>
      </w:pPr>
      <w:r>
        <w:rPr>
          <w:rFonts w:hint="eastAsia"/>
        </w:rPr>
        <w:t>拓展多元化融资渠道，结合科技型企业贷款政策与供应链金融工具。参考创业担保贷款模式获取最高400万元资金支持，通过数字化平台实现收支自动化监控。采取分阶段投入策略，首年聚焦客户项目变现，次年引入专业运营负责人规范流程，确保资金使用效率与业务扩张节奏相匹配</w:t>
      </w:r>
    </w:p>
    <w:sectPr>
      <w:headerReference r:id="rId7" w:type="default"/>
      <w:footerReference r:id="rId8" w:type="default"/>
      <w:pgSz w:w="11905" w:h="16840"/>
      <w:pgMar w:top="1440" w:right="1800" w:bottom="1440" w:left="1800"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Tw H" w:date="2025-12-05T17:09:00Z" w:initials="TH">
    <w:p w14:paraId="641D267D">
      <w:pPr>
        <w:pStyle w:val="6"/>
        <w:spacing w:after="120"/>
      </w:pPr>
      <w:r>
        <w:rPr>
          <w:rFonts w:hint="eastAsia"/>
        </w:rPr>
        <w:t>这一小节应该扩充多一些。</w:t>
      </w:r>
    </w:p>
    <w:p w14:paraId="3D842BD8">
      <w:pPr>
        <w:pStyle w:val="6"/>
        <w:spacing w:after="120"/>
      </w:pPr>
      <w:r>
        <w:rPr>
          <w:rFonts w:hint="eastAsia"/>
        </w:rPr>
        <w:t>数据壁垒应该是更加高的硬壁垒。</w:t>
      </w:r>
    </w:p>
    <w:p w14:paraId="0D1F4DD3">
      <w:pPr>
        <w:pStyle w:val="6"/>
        <w:spacing w:after="120"/>
      </w:pPr>
      <w:r>
        <w:rPr>
          <w:rFonts w:hint="eastAsia"/>
        </w:rPr>
        <w:t>包括材料的表征信息、</w:t>
      </w:r>
    </w:p>
    <w:p w14:paraId="60BE7E01">
      <w:pPr>
        <w:pStyle w:val="6"/>
        <w:spacing w:after="120"/>
      </w:pPr>
      <w:r>
        <w:rPr>
          <w:rFonts w:hint="eastAsia"/>
        </w:rPr>
        <w:t>只有材料专业的人才能做到的高质量标注和审核、</w:t>
      </w:r>
    </w:p>
    <w:p w14:paraId="3A6B1350">
      <w:pPr>
        <w:pStyle w:val="6"/>
        <w:spacing w:after="120"/>
      </w:pPr>
      <w:r>
        <w:rPr>
          <w:rFonts w:hint="eastAsia"/>
        </w:rPr>
        <w:t>与企业的高粘度合作，获得后端/前端工艺性能数据。</w:t>
      </w:r>
    </w:p>
  </w:comment>
  <w:comment w:id="1" w:author="Tw H" w:date="2025-12-05T17:10:00Z" w:initials="TH">
    <w:p w14:paraId="7FD65B16">
      <w:pPr>
        <w:pStyle w:val="6"/>
        <w:spacing w:after="120"/>
      </w:pPr>
      <w:r>
        <w:rPr>
          <w:rFonts w:hint="eastAsia"/>
        </w:rPr>
        <w:t>重要度是数据壁垒》技术融合》商业模式</w:t>
      </w:r>
    </w:p>
    <w:p w14:paraId="52216343">
      <w:pPr>
        <w:pStyle w:val="6"/>
        <w:spacing w:after="120"/>
      </w:pPr>
      <w:r>
        <w:rPr>
          <w:rFonts w:hint="eastAsia"/>
        </w:rPr>
        <w:t>而且我觉得这个商业模式没什么好核心竞争的。</w:t>
      </w:r>
    </w:p>
    <w:p w14:paraId="79194F83">
      <w:pPr>
        <w:pStyle w:val="6"/>
        <w:spacing w:after="120"/>
      </w:pPr>
      <w:r>
        <w:rPr>
          <w:rFonts w:hint="eastAsia"/>
        </w:rPr>
        <w:t>如果你想写得高明一点，应该是前期以服务换数据，构建深度合作，以工业中珍贵的原始数据和实时检测的权限，来换取模型训练的超越。</w:t>
      </w:r>
    </w:p>
  </w:comment>
  <w:comment w:id="2" w:author="Tw H" w:date="2025-12-05T15:50:00Z" w:initials="TH">
    <w:p w14:paraId="25185815">
      <w:pPr>
        <w:pStyle w:val="6"/>
        <w:spacing w:after="120"/>
      </w:pPr>
      <w:r>
        <w:rPr>
          <w:rFonts w:hint="eastAsia"/>
        </w:rPr>
        <w:t>如果是支持人工智能发展的相关报道会更好</w:t>
      </w:r>
    </w:p>
  </w:comment>
  <w:comment w:id="3" w:author="Tw H" w:date="2025-12-05T16:18:00Z" w:initials="TH">
    <w:p w14:paraId="252B4898">
      <w:pPr>
        <w:pStyle w:val="6"/>
        <w:spacing w:after="120"/>
      </w:pPr>
      <w:r>
        <w:rPr>
          <w:rFonts w:hint="eastAsia"/>
        </w:rPr>
        <w:t>引用标题，原文下载下来。</w:t>
      </w:r>
    </w:p>
    <w:p w14:paraId="5B2E462C">
      <w:pPr>
        <w:pStyle w:val="6"/>
        <w:spacing w:after="120"/>
      </w:pPr>
      <w:r>
        <w:rPr>
          <w:rFonts w:hint="eastAsia"/>
        </w:rPr>
        <w:t>另外后面的</w:t>
      </w:r>
      <w:r>
        <w:t>[5]</w:t>
      </w:r>
      <w:r>
        <w:rPr>
          <w:rFonts w:hint="eastAsia"/>
        </w:rPr>
        <w:t>要去干净</w:t>
      </w:r>
    </w:p>
  </w:comment>
  <w:comment w:id="4" w:author="Tw H" w:date="2025-12-05T16:18:00Z" w:initials="TH">
    <w:p w14:paraId="45F91F8B">
      <w:pPr>
        <w:pStyle w:val="6"/>
        <w:spacing w:after="120"/>
      </w:pPr>
      <w:r>
        <w:rPr>
          <w:rFonts w:hint="eastAsia"/>
        </w:rPr>
        <w:t>引用标题，原文下载下来。</w:t>
      </w:r>
    </w:p>
    <w:p w14:paraId="79DC3F0E">
      <w:pPr>
        <w:pStyle w:val="6"/>
        <w:spacing w:after="120"/>
      </w:pPr>
      <w:r>
        <w:rPr>
          <w:rFonts w:hint="eastAsia"/>
        </w:rPr>
        <w:t>另外后面的</w:t>
      </w:r>
      <w:r>
        <w:t>[5]</w:t>
      </w:r>
      <w:r>
        <w:rPr>
          <w:rFonts w:hint="eastAsia"/>
        </w:rPr>
        <w:t>要去干净</w:t>
      </w:r>
    </w:p>
  </w:comment>
  <w:comment w:id="5" w:author="Tw H" w:date="2025-12-05T17:11:00Z" w:initials="TH">
    <w:p w14:paraId="61F055BC">
      <w:pPr>
        <w:pStyle w:val="6"/>
        <w:spacing w:after="120"/>
      </w:pPr>
      <w:r>
        <w:rPr>
          <w:rFonts w:hint="eastAsia"/>
        </w:rPr>
        <w:t>这一章应该增加相关数据，一些研报上面应该会有写</w:t>
      </w:r>
    </w:p>
  </w:comment>
  <w:comment w:id="6" w:author="Tw H" w:date="2025-12-05T16:19:00Z" w:initials="TH">
    <w:p w14:paraId="390E4FCA">
      <w:pPr>
        <w:pStyle w:val="6"/>
        <w:spacing w:after="120"/>
      </w:pPr>
      <w:r>
        <w:rPr>
          <w:rFonts w:hint="eastAsia"/>
        </w:rPr>
        <w:t>最好这加上具体的什么项目</w:t>
      </w:r>
    </w:p>
  </w:comment>
  <w:comment w:id="7" w:author="Tw H" w:date="2025-12-05T16:20:00Z" w:initials="TH">
    <w:p w14:paraId="5F6D663D">
      <w:pPr>
        <w:pStyle w:val="6"/>
        <w:spacing w:after="120"/>
      </w:pPr>
      <w:r>
        <w:rPr>
          <w:rFonts w:hint="eastAsia"/>
        </w:rPr>
        <w:t>数据从哪里提出的也要写明</w:t>
      </w:r>
    </w:p>
  </w:comment>
  <w:comment w:id="8" w:author="Tw H" w:date="2025-12-05T16:20:00Z" w:initials="TH">
    <w:p w14:paraId="1A317E94">
      <w:pPr>
        <w:pStyle w:val="6"/>
        <w:spacing w:after="120"/>
      </w:pPr>
      <w:r>
        <w:rPr>
          <w:rFonts w:hint="eastAsia"/>
        </w:rPr>
        <w:t>这种数据最好有出处</w:t>
      </w:r>
    </w:p>
  </w:comment>
  <w:comment w:id="9" w:author="Tw H" w:date="2025-12-05T16:21:00Z" w:initials="TH">
    <w:p w14:paraId="74745092">
      <w:pPr>
        <w:pStyle w:val="6"/>
        <w:spacing w:after="120"/>
      </w:pPr>
      <w:r>
        <w:rPr>
          <w:rFonts w:hint="eastAsia"/>
        </w:rPr>
        <w:t>这个三阶段从哪里归纳出来的，也最好有出处</w:t>
      </w:r>
    </w:p>
  </w:comment>
  <w:comment w:id="10" w:author="Tw H" w:date="2025-12-05T16:27:00Z" w:initials="TH">
    <w:p w14:paraId="758D4BAF">
      <w:pPr>
        <w:pStyle w:val="6"/>
        <w:spacing w:after="120"/>
      </w:pPr>
      <w:r>
        <w:rPr>
          <w:rFonts w:hint="eastAsia"/>
        </w:rPr>
        <w:t>这些在举例子的时候，最好也放一些相关的照片，比如半导体光刻机，或者</w:t>
      </w:r>
      <w:r>
        <w:t>PCB</w:t>
      </w:r>
      <w:r>
        <w:rPr>
          <w:rFonts w:hint="eastAsia"/>
        </w:rPr>
        <w:t>的缺陷识别这种，丰富图片。</w:t>
      </w:r>
    </w:p>
  </w:comment>
  <w:comment w:id="11" w:author="Tw H" w:date="2025-12-05T16:42:00Z" w:initials="TH">
    <w:p w14:paraId="3EA440B5">
      <w:pPr>
        <w:pStyle w:val="6"/>
        <w:spacing w:after="120"/>
      </w:pPr>
      <w:r>
        <w:rPr>
          <w:rFonts w:hint="eastAsia"/>
        </w:rPr>
        <w:t>引号太多</w:t>
      </w:r>
      <w:r>
        <w:t>AI</w:t>
      </w:r>
      <w:r>
        <w:rPr>
          <w:rFonts w:hint="eastAsia"/>
        </w:rPr>
        <w:t>味会很重，注意修改一下</w:t>
      </w:r>
    </w:p>
  </w:comment>
  <w:comment w:id="12" w:author="Tw H" w:date="2025-12-05T17:23:00Z" w:initials="TH">
    <w:p w14:paraId="71D53990">
      <w:pPr>
        <w:pStyle w:val="6"/>
        <w:spacing w:after="120"/>
      </w:pPr>
      <w:r>
        <w:rPr>
          <w:rFonts w:hint="eastAsia"/>
        </w:rPr>
        <w:t>增加一条在最前面：信息提取。金相/粉末的形态学信息的高速提取（这个是</w:t>
      </w:r>
      <w:r>
        <w:rPr>
          <w:rFonts w:hint="eastAsia"/>
          <w:lang w:eastAsia="zh-CN"/>
        </w:rPr>
        <w:t>团队</w:t>
      </w:r>
      <w:r>
        <w:rPr>
          <w:rFonts w:hint="eastAsia"/>
        </w:rPr>
        <w:t>模型本身最本源的功能，应该说明，后面的内容都是基于这个框架扩展的）</w:t>
      </w:r>
    </w:p>
  </w:comment>
  <w:comment w:id="13" w:author="Tw H" w:date="2025-12-05T17:24:00Z" w:initials="TH">
    <w:p w14:paraId="176A785E">
      <w:pPr>
        <w:pStyle w:val="6"/>
        <w:spacing w:after="120"/>
      </w:pPr>
      <w:r>
        <w:rPr>
          <w:rFonts w:hint="eastAsia"/>
        </w:rPr>
        <w:t>为什么改进措施是在盈利这边呢？我理解应该更倾向于描述盈利能力的不足，而进行的战略调整？</w:t>
      </w:r>
    </w:p>
  </w:comment>
  <w:comment w:id="14" w:author="Tw H" w:date="2025-12-05T17:25:00Z" w:initials="TH">
    <w:p w14:paraId="19FC2040">
      <w:pPr>
        <w:pStyle w:val="6"/>
        <w:spacing w:after="120"/>
      </w:pPr>
      <w:r>
        <w:rPr>
          <w:rFonts w:hint="eastAsia"/>
        </w:rPr>
        <w:t>应该有一个段落解释一下这句话的意义</w:t>
      </w:r>
    </w:p>
  </w:comment>
  <w:comment w:id="15" w:author="Tw H" w:date="2025-12-05T17:25:00Z" w:initials="TH">
    <w:p w14:paraId="78765D80">
      <w:pPr>
        <w:pStyle w:val="6"/>
        <w:spacing w:after="120"/>
      </w:pPr>
      <w:r>
        <w:rPr>
          <w:rFonts w:hint="eastAsia"/>
        </w:rPr>
        <w:t>可以放一下软件界面开发情况</w:t>
      </w:r>
    </w:p>
  </w:comment>
  <w:comment w:id="16" w:author="Tw H" w:date="2025-12-05T17:00:00Z" w:initials="TH">
    <w:p w14:paraId="054B5002">
      <w:pPr>
        <w:pStyle w:val="6"/>
        <w:spacing w:after="120"/>
      </w:pPr>
      <w:r>
        <w:rPr>
          <w:rFonts w:hint="eastAsia"/>
        </w:rPr>
        <w:t>这个有点太大白话了，写成归纳性的语言吧</w:t>
      </w:r>
    </w:p>
  </w:comment>
  <w:comment w:id="17" w:author="Tw H" w:date="2025-12-05T17:01:00Z" w:initials="TH">
    <w:p w14:paraId="046B5217">
      <w:pPr>
        <w:pStyle w:val="6"/>
        <w:spacing w:after="120"/>
      </w:pPr>
      <w:r>
        <w:rPr>
          <w:rFonts w:hint="eastAsia"/>
        </w:rPr>
        <w:t>可以多一点-50张或50次</w:t>
      </w:r>
    </w:p>
  </w:comment>
  <w:comment w:id="18" w:author="Tw H" w:date="2025-12-05T17:27:00Z" w:initials="TH">
    <w:p w14:paraId="45B14736">
      <w:pPr>
        <w:pStyle w:val="6"/>
        <w:spacing w:after="120"/>
      </w:pPr>
      <w:r>
        <w:rPr>
          <w:rFonts w:hint="eastAsia"/>
        </w:rPr>
        <w:t>这是表，不是图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A6B1350" w15:done="0"/>
  <w15:commentEx w15:paraId="79194F83" w15:done="0"/>
  <w15:commentEx w15:paraId="25185815" w15:done="1"/>
  <w15:commentEx w15:paraId="5B2E462C" w15:done="1"/>
  <w15:commentEx w15:paraId="79DC3F0E" w15:done="1"/>
  <w15:commentEx w15:paraId="61F055BC" w15:done="0"/>
  <w15:commentEx w15:paraId="390E4FCA" w15:done="0"/>
  <w15:commentEx w15:paraId="5F6D663D" w15:done="0"/>
  <w15:commentEx w15:paraId="1A317E94" w15:done="1"/>
  <w15:commentEx w15:paraId="74745092" w15:done="1"/>
  <w15:commentEx w15:paraId="758D4BAF" w15:done="1"/>
  <w15:commentEx w15:paraId="3EA440B5" w15:done="0"/>
  <w15:commentEx w15:paraId="71D53990" w15:done="1"/>
  <w15:commentEx w15:paraId="176A785E" w15:done="0"/>
  <w15:commentEx w15:paraId="19FC2040" w15:done="1"/>
  <w15:commentEx w15:paraId="78765D80" w15:done="0"/>
  <w15:commentEx w15:paraId="054B5002" w15:done="1"/>
  <w15:commentEx w15:paraId="046B5217" w15:done="1"/>
  <w15:commentEx w15:paraId="45B14736"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AD18D">
    <w:pPr>
      <w:spacing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0CA9FF">
    <w:pPr>
      <w:spacing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D8D40D"/>
    <w:multiLevelType w:val="singleLevel"/>
    <w:tmpl w:val="B9D8D40D"/>
    <w:lvl w:ilvl="0" w:tentative="0">
      <w:start w:val="1"/>
      <w:numFmt w:val="decimal"/>
      <w:suff w:val="nothing"/>
      <w:lvlText w:val="（%1）"/>
      <w:lvlJc w:val="left"/>
    </w:lvl>
  </w:abstractNum>
  <w:abstractNum w:abstractNumId="1">
    <w:nsid w:val="BA6F05AC"/>
    <w:multiLevelType w:val="singleLevel"/>
    <w:tmpl w:val="BA6F05AC"/>
    <w:lvl w:ilvl="0" w:tentative="0">
      <w:start w:val="3"/>
      <w:numFmt w:val="decimal"/>
      <w:suff w:val="nothing"/>
      <w:lvlText w:val="（%1）"/>
      <w:lvlJc w:val="left"/>
    </w:lvl>
  </w:abstractNum>
  <w:abstractNum w:abstractNumId="2">
    <w:nsid w:val="CB4284B6"/>
    <w:multiLevelType w:val="singleLevel"/>
    <w:tmpl w:val="CB4284B6"/>
    <w:lvl w:ilvl="0" w:tentative="0">
      <w:start w:val="5"/>
      <w:numFmt w:val="decimal"/>
      <w:suff w:val="nothing"/>
      <w:lvlText w:val="（%1）"/>
      <w:lvlJc w:val="left"/>
    </w:lvl>
  </w:abstractNum>
  <w:abstractNum w:abstractNumId="3">
    <w:nsid w:val="D616EA70"/>
    <w:multiLevelType w:val="singleLevel"/>
    <w:tmpl w:val="D616EA70"/>
    <w:lvl w:ilvl="0" w:tentative="0">
      <w:start w:val="1"/>
      <w:numFmt w:val="decimalEnclosedCircleChinese"/>
      <w:suff w:val="space"/>
      <w:lvlText w:val="%1"/>
      <w:lvlJc w:val="left"/>
      <w:rPr>
        <w:rFonts w:hint="eastAsia"/>
      </w:rPr>
    </w:lvl>
  </w:abstractNum>
  <w:abstractNum w:abstractNumId="4">
    <w:nsid w:val="DD781D97"/>
    <w:multiLevelType w:val="singleLevel"/>
    <w:tmpl w:val="DD781D97"/>
    <w:lvl w:ilvl="0" w:tentative="0">
      <w:start w:val="1"/>
      <w:numFmt w:val="decimal"/>
      <w:suff w:val="nothing"/>
      <w:lvlText w:val="（%1）"/>
      <w:lvlJc w:val="left"/>
    </w:lvl>
  </w:abstractNum>
  <w:abstractNum w:abstractNumId="5">
    <w:nsid w:val="11D17317"/>
    <w:multiLevelType w:val="singleLevel"/>
    <w:tmpl w:val="11D17317"/>
    <w:lvl w:ilvl="0" w:tentative="0">
      <w:start w:val="1"/>
      <w:numFmt w:val="decimal"/>
      <w:suff w:val="nothing"/>
      <w:lvlText w:val="（%1）"/>
      <w:lvlJc w:val="left"/>
    </w:lvl>
  </w:abstractNum>
  <w:abstractNum w:abstractNumId="6">
    <w:nsid w:val="332458E2"/>
    <w:multiLevelType w:val="singleLevel"/>
    <w:tmpl w:val="332458E2"/>
    <w:lvl w:ilvl="0" w:tentative="0">
      <w:start w:val="1"/>
      <w:numFmt w:val="decimal"/>
      <w:suff w:val="nothing"/>
      <w:lvlText w:val="（%1）"/>
      <w:lvlJc w:val="left"/>
    </w:lvl>
  </w:abstractNum>
  <w:abstractNum w:abstractNumId="7">
    <w:nsid w:val="354B9FD3"/>
    <w:multiLevelType w:val="singleLevel"/>
    <w:tmpl w:val="354B9FD3"/>
    <w:lvl w:ilvl="0" w:tentative="0">
      <w:start w:val="1"/>
      <w:numFmt w:val="decimal"/>
      <w:suff w:val="nothing"/>
      <w:lvlText w:val="（%1）"/>
      <w:lvlJc w:val="left"/>
    </w:lvl>
  </w:abstractNum>
  <w:abstractNum w:abstractNumId="8">
    <w:nsid w:val="546DA480"/>
    <w:multiLevelType w:val="singleLevel"/>
    <w:tmpl w:val="546DA480"/>
    <w:lvl w:ilvl="0" w:tentative="0">
      <w:start w:val="1"/>
      <w:numFmt w:val="decimal"/>
      <w:suff w:val="nothing"/>
      <w:lvlText w:val="（%1）"/>
      <w:lvlJc w:val="left"/>
    </w:lvl>
  </w:abstractNum>
  <w:abstractNum w:abstractNumId="9">
    <w:nsid w:val="6317559A"/>
    <w:multiLevelType w:val="singleLevel"/>
    <w:tmpl w:val="6317559A"/>
    <w:lvl w:ilvl="0" w:tentative="0">
      <w:start w:val="1"/>
      <w:numFmt w:val="decimal"/>
      <w:suff w:val="nothing"/>
      <w:lvlText w:val="（%1）"/>
      <w:lvlJc w:val="left"/>
    </w:lvl>
  </w:abstractNum>
  <w:abstractNum w:abstractNumId="10">
    <w:nsid w:val="6F5AB45F"/>
    <w:multiLevelType w:val="singleLevel"/>
    <w:tmpl w:val="6F5AB45F"/>
    <w:lvl w:ilvl="0" w:tentative="0">
      <w:start w:val="5"/>
      <w:numFmt w:val="decimal"/>
      <w:suff w:val="space"/>
      <w:lvlText w:val="%1."/>
      <w:lvlJc w:val="left"/>
    </w:lvl>
  </w:abstractNum>
  <w:abstractNum w:abstractNumId="11">
    <w:nsid w:val="7E9C349B"/>
    <w:multiLevelType w:val="singleLevel"/>
    <w:tmpl w:val="7E9C349B"/>
    <w:lvl w:ilvl="0" w:tentative="0">
      <w:start w:val="1"/>
      <w:numFmt w:val="decimal"/>
      <w:suff w:val="nothing"/>
      <w:lvlText w:val="（%1）"/>
      <w:lvlJc w:val="left"/>
    </w:lvl>
  </w:abstractNum>
  <w:num w:numId="1">
    <w:abstractNumId w:val="1"/>
  </w:num>
  <w:num w:numId="2">
    <w:abstractNumId w:val="6"/>
  </w:num>
  <w:num w:numId="3">
    <w:abstractNumId w:val="8"/>
  </w:num>
  <w:num w:numId="4">
    <w:abstractNumId w:val="9"/>
  </w:num>
  <w:num w:numId="5">
    <w:abstractNumId w:val="2"/>
  </w:num>
  <w:num w:numId="6">
    <w:abstractNumId w:val="10"/>
  </w:num>
  <w:num w:numId="7">
    <w:abstractNumId w:val="3"/>
  </w:num>
  <w:num w:numId="8">
    <w:abstractNumId w:val="5"/>
  </w:num>
  <w:num w:numId="9">
    <w:abstractNumId w:val="7"/>
  </w:num>
  <w:num w:numId="10">
    <w:abstractNumId w:val="0"/>
  </w:num>
  <w:num w:numId="11">
    <w:abstractNumId w:val="11"/>
  </w:num>
  <w:num w:numId="12">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w H">
    <w15:presenceInfo w15:providerId="Windows Live" w15:userId="dbacc1c581f02873"/>
  </w15:person>
  <w15:person w15:author="Chapter.">
    <w15:presenceInfo w15:providerId="WPS Office" w15:userId="8765149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58B"/>
    <w:rsid w:val="0003058B"/>
    <w:rsid w:val="00270677"/>
    <w:rsid w:val="002A0421"/>
    <w:rsid w:val="002E1BD6"/>
    <w:rsid w:val="003973D5"/>
    <w:rsid w:val="0062188E"/>
    <w:rsid w:val="006434E7"/>
    <w:rsid w:val="007E0699"/>
    <w:rsid w:val="008B7D76"/>
    <w:rsid w:val="00B514A0"/>
    <w:rsid w:val="00D2388D"/>
    <w:rsid w:val="00D55665"/>
    <w:rsid w:val="00E71E83"/>
    <w:rsid w:val="00F42D78"/>
    <w:rsid w:val="00FD35C6"/>
    <w:rsid w:val="016C1C04"/>
    <w:rsid w:val="023F58AC"/>
    <w:rsid w:val="02A66735"/>
    <w:rsid w:val="02FF1F3F"/>
    <w:rsid w:val="043B6960"/>
    <w:rsid w:val="04956ECC"/>
    <w:rsid w:val="04DC01EC"/>
    <w:rsid w:val="04F2307A"/>
    <w:rsid w:val="0520613F"/>
    <w:rsid w:val="055203BA"/>
    <w:rsid w:val="05CB5914"/>
    <w:rsid w:val="06E049A3"/>
    <w:rsid w:val="06E26337"/>
    <w:rsid w:val="079F4A58"/>
    <w:rsid w:val="07FE66CB"/>
    <w:rsid w:val="089E35BD"/>
    <w:rsid w:val="0935531E"/>
    <w:rsid w:val="0CB60D6D"/>
    <w:rsid w:val="0E0D673E"/>
    <w:rsid w:val="0E5172E9"/>
    <w:rsid w:val="0EE23282"/>
    <w:rsid w:val="0F0F0F00"/>
    <w:rsid w:val="10575305"/>
    <w:rsid w:val="10C10036"/>
    <w:rsid w:val="11D663B6"/>
    <w:rsid w:val="14060DE1"/>
    <w:rsid w:val="144E5BFE"/>
    <w:rsid w:val="14F93F9F"/>
    <w:rsid w:val="185917A2"/>
    <w:rsid w:val="1D497F91"/>
    <w:rsid w:val="20333345"/>
    <w:rsid w:val="209429D0"/>
    <w:rsid w:val="22C407E5"/>
    <w:rsid w:val="240F67B4"/>
    <w:rsid w:val="24504A6F"/>
    <w:rsid w:val="26527EB6"/>
    <w:rsid w:val="267A551B"/>
    <w:rsid w:val="290456A2"/>
    <w:rsid w:val="2B745F85"/>
    <w:rsid w:val="2CDE06F5"/>
    <w:rsid w:val="2D9708A4"/>
    <w:rsid w:val="2DA90539"/>
    <w:rsid w:val="313E79B5"/>
    <w:rsid w:val="320955BA"/>
    <w:rsid w:val="322F3342"/>
    <w:rsid w:val="32E13866"/>
    <w:rsid w:val="330A3B20"/>
    <w:rsid w:val="331D184C"/>
    <w:rsid w:val="33C7513B"/>
    <w:rsid w:val="34B460B3"/>
    <w:rsid w:val="34BD7997"/>
    <w:rsid w:val="35BD0F93"/>
    <w:rsid w:val="366677CD"/>
    <w:rsid w:val="37D050DF"/>
    <w:rsid w:val="37D75E8A"/>
    <w:rsid w:val="38A77D82"/>
    <w:rsid w:val="395204EB"/>
    <w:rsid w:val="39D24B04"/>
    <w:rsid w:val="3B127129"/>
    <w:rsid w:val="3C7E335B"/>
    <w:rsid w:val="3DE55D61"/>
    <w:rsid w:val="3EC60FE9"/>
    <w:rsid w:val="3EEC66DB"/>
    <w:rsid w:val="3FCC056B"/>
    <w:rsid w:val="407E7DCE"/>
    <w:rsid w:val="41A46211"/>
    <w:rsid w:val="427D40B5"/>
    <w:rsid w:val="44FD3DCA"/>
    <w:rsid w:val="451F54B1"/>
    <w:rsid w:val="476475F1"/>
    <w:rsid w:val="49ED4C0A"/>
    <w:rsid w:val="4A5A5F2A"/>
    <w:rsid w:val="4D665E71"/>
    <w:rsid w:val="4F64409C"/>
    <w:rsid w:val="4FE4053B"/>
    <w:rsid w:val="513C6A7B"/>
    <w:rsid w:val="51672DDA"/>
    <w:rsid w:val="51BA7586"/>
    <w:rsid w:val="52932224"/>
    <w:rsid w:val="549540AD"/>
    <w:rsid w:val="56636A9E"/>
    <w:rsid w:val="57203535"/>
    <w:rsid w:val="57715B3F"/>
    <w:rsid w:val="57F06260"/>
    <w:rsid w:val="580462A5"/>
    <w:rsid w:val="58391F69"/>
    <w:rsid w:val="5A5777CE"/>
    <w:rsid w:val="5B2F66CE"/>
    <w:rsid w:val="5CEC27D4"/>
    <w:rsid w:val="5E317DD6"/>
    <w:rsid w:val="5ED54A5D"/>
    <w:rsid w:val="606C7440"/>
    <w:rsid w:val="614149EC"/>
    <w:rsid w:val="622454CC"/>
    <w:rsid w:val="642A0B61"/>
    <w:rsid w:val="662B15AE"/>
    <w:rsid w:val="66A870A3"/>
    <w:rsid w:val="66E005EB"/>
    <w:rsid w:val="680A67D3"/>
    <w:rsid w:val="68DB5389"/>
    <w:rsid w:val="69205D03"/>
    <w:rsid w:val="69435312"/>
    <w:rsid w:val="69763F63"/>
    <w:rsid w:val="69BD4C13"/>
    <w:rsid w:val="6AE248C6"/>
    <w:rsid w:val="6C5A784B"/>
    <w:rsid w:val="6DFB6138"/>
    <w:rsid w:val="6E400EB4"/>
    <w:rsid w:val="6E471895"/>
    <w:rsid w:val="6E734524"/>
    <w:rsid w:val="6FD47431"/>
    <w:rsid w:val="70F63E9C"/>
    <w:rsid w:val="71D77038"/>
    <w:rsid w:val="71EC4A54"/>
    <w:rsid w:val="734B3290"/>
    <w:rsid w:val="73F456D6"/>
    <w:rsid w:val="74341E28"/>
    <w:rsid w:val="74ED7C81"/>
    <w:rsid w:val="74FB2A94"/>
    <w:rsid w:val="76DE441B"/>
    <w:rsid w:val="772462D2"/>
    <w:rsid w:val="77AA1277"/>
    <w:rsid w:val="7863561C"/>
    <w:rsid w:val="78B13B3D"/>
    <w:rsid w:val="78F16FC7"/>
    <w:rsid w:val="797148B6"/>
    <w:rsid w:val="79C43D9C"/>
    <w:rsid w:val="7ADC6EC3"/>
    <w:rsid w:val="7BC1466B"/>
    <w:rsid w:val="7BCC7245"/>
    <w:rsid w:val="7E427E72"/>
    <w:rsid w:val="7E4B0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line="420" w:lineRule="exact"/>
      <w:jc w:val="both"/>
    </w:pPr>
    <w:rPr>
      <w:rFonts w:eastAsia="仿宋" w:asciiTheme="minorHAnsi" w:hAnsiTheme="minorHAnsi" w:cstheme="minorBidi"/>
      <w:sz w:val="24"/>
      <w:szCs w:val="22"/>
      <w:lang w:val="en-US" w:eastAsia="zh-CN" w:bidi="ar-SA"/>
    </w:rPr>
  </w:style>
  <w:style w:type="paragraph" w:styleId="2">
    <w:name w:val="heading 1"/>
    <w:basedOn w:val="1"/>
    <w:next w:val="1"/>
    <w:qFormat/>
    <w:uiPriority w:val="0"/>
    <w:pPr>
      <w:keepNext/>
      <w:keepLines/>
      <w:spacing w:before="340" w:line="540" w:lineRule="exact"/>
      <w:outlineLvl w:val="0"/>
    </w:pPr>
    <w:rPr>
      <w:b/>
      <w:kern w:val="44"/>
      <w:sz w:val="44"/>
    </w:rPr>
  </w:style>
  <w:style w:type="paragraph" w:styleId="3">
    <w:name w:val="heading 2"/>
    <w:basedOn w:val="1"/>
    <w:next w:val="1"/>
    <w:link w:val="21"/>
    <w:unhideWhenUsed/>
    <w:qFormat/>
    <w:uiPriority w:val="0"/>
    <w:pPr>
      <w:keepNext/>
      <w:keepLines/>
      <w:spacing w:before="260"/>
      <w:outlineLvl w:val="1"/>
    </w:pPr>
    <w:rPr>
      <w:rFonts w:ascii="Arial" w:hAnsi="Arial"/>
      <w:b/>
      <w:sz w:val="32"/>
    </w:rPr>
  </w:style>
  <w:style w:type="paragraph" w:styleId="4">
    <w:name w:val="heading 3"/>
    <w:basedOn w:val="1"/>
    <w:next w:val="1"/>
    <w:link w:val="20"/>
    <w:unhideWhenUsed/>
    <w:qFormat/>
    <w:uiPriority w:val="0"/>
    <w:pPr>
      <w:keepNext/>
      <w:keepLines/>
      <w:spacing w:before="260" w:line="540" w:lineRule="exact"/>
      <w:outlineLvl w:val="2"/>
    </w:pPr>
    <w:rPr>
      <w:b/>
      <w:sz w:val="30"/>
    </w:rPr>
  </w:style>
  <w:style w:type="paragraph" w:styleId="5">
    <w:name w:val="heading 4"/>
    <w:basedOn w:val="1"/>
    <w:next w:val="1"/>
    <w:unhideWhenUsed/>
    <w:qFormat/>
    <w:uiPriority w:val="0"/>
    <w:pPr>
      <w:keepNext/>
      <w:keepLines/>
      <w:spacing w:before="280" w:line="540" w:lineRule="exact"/>
      <w:outlineLvl w:val="3"/>
    </w:pPr>
    <w:rPr>
      <w:rFonts w:ascii="Arial" w:hAnsi="Arial"/>
      <w:b/>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3"/>
    <w:qFormat/>
    <w:uiPriority w:val="0"/>
    <w:pPr>
      <w:jc w:val="left"/>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Autospacing="1" w:after="0" w:afterAutospacing="1"/>
      <w:jc w:val="left"/>
    </w:pPr>
    <w:rPr>
      <w:rFonts w:cs="Times New Roman"/>
    </w:rPr>
  </w:style>
  <w:style w:type="paragraph" w:styleId="11">
    <w:name w:val="annotation subject"/>
    <w:basedOn w:val="6"/>
    <w:next w:val="6"/>
    <w:link w:val="24"/>
    <w:qFormat/>
    <w:uiPriority w:val="0"/>
    <w:rPr>
      <w:b/>
      <w:bCs/>
    </w:rPr>
  </w:style>
  <w:style w:type="table" w:styleId="13">
    <w:name w:val="Table Grid"/>
    <w:basedOn w:val="12"/>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annotation reference"/>
    <w:basedOn w:val="14"/>
    <w:qFormat/>
    <w:uiPriority w:val="0"/>
    <w:rPr>
      <w:sz w:val="21"/>
      <w:szCs w:val="21"/>
    </w:rPr>
  </w:style>
  <w:style w:type="paragraph" w:styleId="19">
    <w:name w:val="List Paragraph"/>
    <w:basedOn w:val="1"/>
    <w:qFormat/>
    <w:uiPriority w:val="34"/>
    <w:pPr>
      <w:ind w:left="720"/>
      <w:contextualSpacing/>
    </w:pPr>
  </w:style>
  <w:style w:type="character" w:customStyle="1" w:styleId="20">
    <w:name w:val="标题 3 字符"/>
    <w:link w:val="4"/>
    <w:qFormat/>
    <w:uiPriority w:val="0"/>
    <w:rPr>
      <w:b/>
      <w:sz w:val="30"/>
    </w:rPr>
  </w:style>
  <w:style w:type="character" w:customStyle="1" w:styleId="21">
    <w:name w:val="标题 2 字符"/>
    <w:link w:val="3"/>
    <w:qFormat/>
    <w:uiPriority w:val="0"/>
    <w:rPr>
      <w:rFonts w:ascii="Arial" w:hAnsi="Arial"/>
      <w:b/>
      <w:sz w:val="32"/>
    </w:rPr>
  </w:style>
  <w:style w:type="paragraph" w:customStyle="1" w:styleId="22">
    <w:name w:val="Revision"/>
    <w:hidden/>
    <w:unhideWhenUsed/>
    <w:qFormat/>
    <w:uiPriority w:val="99"/>
    <w:pPr>
      <w:spacing w:after="0" w:line="240" w:lineRule="auto"/>
    </w:pPr>
    <w:rPr>
      <w:rFonts w:eastAsia="仿宋" w:asciiTheme="minorHAnsi" w:hAnsiTheme="minorHAnsi" w:cstheme="minorBidi"/>
      <w:sz w:val="24"/>
      <w:szCs w:val="22"/>
      <w:lang w:val="en-US" w:eastAsia="zh-CN" w:bidi="ar-SA"/>
    </w:rPr>
  </w:style>
  <w:style w:type="character" w:customStyle="1" w:styleId="23">
    <w:name w:val="批注文字 字符"/>
    <w:basedOn w:val="14"/>
    <w:link w:val="6"/>
    <w:qFormat/>
    <w:uiPriority w:val="0"/>
    <w:rPr>
      <w:rFonts w:eastAsia="仿宋" w:asciiTheme="minorHAnsi" w:hAnsiTheme="minorHAnsi" w:cstheme="minorBidi"/>
      <w:sz w:val="24"/>
      <w:szCs w:val="22"/>
    </w:rPr>
  </w:style>
  <w:style w:type="character" w:customStyle="1" w:styleId="24">
    <w:name w:val="批注主题 字符"/>
    <w:basedOn w:val="23"/>
    <w:link w:val="11"/>
    <w:qFormat/>
    <w:uiPriority w:val="0"/>
    <w:rPr>
      <w:rFonts w:eastAsia="仿宋" w:asciiTheme="minorHAnsi" w:hAnsiTheme="minorHAnsi" w:cstheme="minorBidi"/>
      <w:b/>
      <w:bCs/>
      <w:sz w:val="24"/>
      <w:szCs w:val="22"/>
    </w:rPr>
  </w:style>
  <w:style w:type="paragraph" w:customStyle="1" w:styleId="25">
    <w:name w:val="Normal_e91a70db-96fd-4996-b0f5-a17003d4f0c0"/>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 Type="http://schemas.openxmlformats.org/officeDocument/2006/relationships/header" Target="header1.xml"/><Relationship Id="rId6" Type="http://schemas.openxmlformats.org/officeDocument/2006/relationships/endnotes" Target="endnotes.xml"/><Relationship Id="rId50" Type="http://schemas.microsoft.com/office/2011/relationships/people" Target="people.xml"/><Relationship Id="rId5" Type="http://schemas.openxmlformats.org/officeDocument/2006/relationships/footnotes" Target="footnotes.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76</Pages>
  <Words>383</Words>
  <Characters>477</Characters>
  <Lines>257</Lines>
  <Paragraphs>72</Paragraphs>
  <TotalTime>8</TotalTime>
  <ScaleCrop>false</ScaleCrop>
  <LinksUpToDate>false</LinksUpToDate>
  <CharactersWithSpaces>624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2025-12-05T07:48:00Z</dcterms:created>
  <dc:creator>Apache POI</dc:creator>
  <cp:lastModifiedBy>潇</cp:lastModifiedBy>
  <dcterms:modified xsi:type="dcterms:W3CDTF">2025-12-10T12:58:23Z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KSOTemplateDocerSaveRecord">
    <vt:lpwstr>eyJoZGlkIjoiNDdkYjJiODVlNjU0MGUyMGUxMTU0ODNkOGMyMmY2MWQiLCJ1c2VySWQiOiIxNTQ4NzY4Mzc0In0=</vt:lpwstr>
  </property>
  <property fmtid="{D5CDD505-2E9C-101B-9397-08002B2CF9AE}" pid="4" name="ICV">
    <vt:lpwstr>7FED5D4CADB741C5A227B66BAEFAA107_12</vt:lpwstr>
  </property>
</Properties>
</file>